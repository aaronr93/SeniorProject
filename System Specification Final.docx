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836"/>
      </w:tblGrid>
      <w:tr w:rsidR="007B40A9" w:rsidRPr="001B5EEE" w14:paraId="1833D8C7" w14:textId="77777777" w:rsidTr="001B5EEE">
        <w:trPr>
          <w:jc w:val="center"/>
        </w:trPr>
        <w:tc>
          <w:tcPr>
            <w:tcW w:w="2836" w:type="dxa"/>
            <w:shd w:val="clear" w:color="auto" w:fill="FFFFFF" w:themeFill="background1"/>
            <w:vAlign w:val="center"/>
          </w:tcPr>
          <w:p w14:paraId="31294B20" w14:textId="71F7BB0B" w:rsidR="007B40A9" w:rsidRPr="001B5EEE" w:rsidRDefault="007B40A9" w:rsidP="000118E7">
            <w:pPr>
              <w:spacing w:after="0"/>
              <w:jc w:val="center"/>
            </w:pPr>
            <w:r w:rsidRPr="001B5EEE">
              <w:rPr>
                <w:noProof/>
                <w:lang w:bidi="ar-SA"/>
              </w:rPr>
              <w:drawing>
                <wp:anchor distT="0" distB="0" distL="114300" distR="114300" simplePos="0" relativeHeight="251658240" behindDoc="1" locked="0" layoutInCell="1" allowOverlap="1">
                  <wp:simplePos x="0" y="0"/>
                  <wp:positionH relativeFrom="page">
                    <wp:align>center</wp:align>
                  </wp:positionH>
                  <wp:positionV relativeFrom="page">
                    <wp:align>top</wp:align>
                  </wp:positionV>
                  <wp:extent cx="1664208" cy="2167128"/>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ctor gooe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4208" cy="2167128"/>
                          </a:xfrm>
                          <a:prstGeom prst="rect">
                            <a:avLst/>
                          </a:prstGeom>
                        </pic:spPr>
                      </pic:pic>
                    </a:graphicData>
                  </a:graphic>
                  <wp14:sizeRelH relativeFrom="margin">
                    <wp14:pctWidth>0</wp14:pctWidth>
                  </wp14:sizeRelH>
                  <wp14:sizeRelV relativeFrom="margin">
                    <wp14:pctHeight>0</wp14:pctHeight>
                  </wp14:sizeRelV>
                </wp:anchor>
              </w:drawing>
            </w:r>
          </w:p>
        </w:tc>
      </w:tr>
      <w:tr w:rsidR="000118E7" w:rsidRPr="001B5EEE" w14:paraId="5A03B81F" w14:textId="77777777" w:rsidTr="001B5EEE">
        <w:trPr>
          <w:jc w:val="center"/>
        </w:trPr>
        <w:tc>
          <w:tcPr>
            <w:tcW w:w="2836" w:type="dxa"/>
            <w:shd w:val="clear" w:color="auto" w:fill="FFFFFF" w:themeFill="background1"/>
            <w:vAlign w:val="center"/>
          </w:tcPr>
          <w:p w14:paraId="1387C0FF" w14:textId="3A222684" w:rsidR="000118E7" w:rsidRPr="001B5EEE" w:rsidRDefault="000118E7" w:rsidP="00FF06DE">
            <w:pPr>
              <w:spacing w:after="0"/>
              <w:jc w:val="center"/>
              <w:rPr>
                <w:noProof/>
                <w:lang w:bidi="ar-SA"/>
              </w:rPr>
            </w:pPr>
            <w:r>
              <w:rPr>
                <w:noProof/>
                <w:lang w:bidi="ar-SA"/>
              </w:rPr>
              <w:t>Zach Nafziger</w:t>
            </w:r>
          </w:p>
        </w:tc>
      </w:tr>
      <w:tr w:rsidR="007B40A9" w:rsidRPr="001B5EEE" w14:paraId="3B1F425D" w14:textId="77777777" w:rsidTr="001B5EEE">
        <w:trPr>
          <w:jc w:val="center"/>
        </w:trPr>
        <w:tc>
          <w:tcPr>
            <w:tcW w:w="2836" w:type="dxa"/>
            <w:shd w:val="clear" w:color="auto" w:fill="FFFFFF" w:themeFill="background1"/>
            <w:vAlign w:val="center"/>
          </w:tcPr>
          <w:p w14:paraId="18100F14" w14:textId="77777777" w:rsidR="007B40A9" w:rsidRPr="001B5EEE" w:rsidRDefault="001B5EEE" w:rsidP="00FF06DE">
            <w:pPr>
              <w:spacing w:after="0"/>
              <w:jc w:val="center"/>
            </w:pPr>
            <w:r w:rsidRPr="001B5EEE">
              <w:t>Seth Loew</w:t>
            </w:r>
          </w:p>
        </w:tc>
      </w:tr>
      <w:tr w:rsidR="007B40A9" w:rsidRPr="001B5EEE" w14:paraId="2BFA774A" w14:textId="77777777" w:rsidTr="001B5EEE">
        <w:trPr>
          <w:jc w:val="center"/>
        </w:trPr>
        <w:tc>
          <w:tcPr>
            <w:tcW w:w="2836" w:type="dxa"/>
            <w:shd w:val="clear" w:color="auto" w:fill="FFFFFF" w:themeFill="background1"/>
            <w:vAlign w:val="center"/>
          </w:tcPr>
          <w:p w14:paraId="3941CA4B" w14:textId="77777777" w:rsidR="007B40A9" w:rsidRPr="001B5EEE" w:rsidRDefault="001B5EEE" w:rsidP="00FF06DE">
            <w:pPr>
              <w:spacing w:after="0"/>
              <w:jc w:val="center"/>
            </w:pPr>
            <w:r w:rsidRPr="001B5EEE">
              <w:t>Aaron Rosenberger</w:t>
            </w:r>
          </w:p>
        </w:tc>
      </w:tr>
      <w:tr w:rsidR="007B40A9" w:rsidRPr="001B5EEE" w14:paraId="37B2EFC6" w14:textId="77777777" w:rsidTr="001B5EEE">
        <w:trPr>
          <w:jc w:val="center"/>
        </w:trPr>
        <w:tc>
          <w:tcPr>
            <w:tcW w:w="2836" w:type="dxa"/>
            <w:shd w:val="clear" w:color="auto" w:fill="FFFFFF" w:themeFill="background1"/>
            <w:vAlign w:val="center"/>
          </w:tcPr>
          <w:p w14:paraId="42BF15C5" w14:textId="77777777" w:rsidR="007B40A9" w:rsidRPr="001B5EEE" w:rsidRDefault="001B5EEE" w:rsidP="00FF06DE">
            <w:pPr>
              <w:spacing w:after="0"/>
              <w:jc w:val="center"/>
            </w:pPr>
            <w:r w:rsidRPr="001B5EEE">
              <w:t>Michael Kytka</w:t>
            </w:r>
          </w:p>
        </w:tc>
      </w:tr>
      <w:tr w:rsidR="007B40A9" w:rsidRPr="001B5EEE" w14:paraId="6D34D2CD" w14:textId="77777777" w:rsidTr="001B5EEE">
        <w:trPr>
          <w:jc w:val="center"/>
        </w:trPr>
        <w:tc>
          <w:tcPr>
            <w:tcW w:w="2836" w:type="dxa"/>
            <w:shd w:val="clear" w:color="auto" w:fill="FFFFFF" w:themeFill="background1"/>
            <w:vAlign w:val="center"/>
          </w:tcPr>
          <w:p w14:paraId="66A54429" w14:textId="77777777" w:rsidR="007B40A9" w:rsidRPr="001B5EEE" w:rsidRDefault="001B5EEE" w:rsidP="00FF06DE">
            <w:pPr>
              <w:spacing w:after="0"/>
              <w:jc w:val="center"/>
            </w:pPr>
            <w:r w:rsidRPr="001B5EEE">
              <w:t>Sam Kibler</w:t>
            </w:r>
          </w:p>
        </w:tc>
      </w:tr>
      <w:tr w:rsidR="007B40A9" w:rsidRPr="001B5EEE" w14:paraId="6026B7D6" w14:textId="77777777" w:rsidTr="001B5EEE">
        <w:trPr>
          <w:jc w:val="center"/>
        </w:trPr>
        <w:sdt>
          <w:sdtPr>
            <w:alias w:val="Publish Date"/>
            <w:tag w:val=""/>
            <w:id w:val="-1520459776"/>
            <w:placeholder>
              <w:docPart w:val="B5E1E903C9F04D2D9C09D4A34D9380D3"/>
            </w:placeholder>
            <w:dataBinding w:prefixMappings="xmlns:ns0='http://schemas.microsoft.com/office/2006/coverPageProps' " w:xpath="/ns0:CoverPageProperties[1]/ns0:PublishDate[1]" w:storeItemID="{55AF091B-3C7A-41E3-B477-F2FDAA23CFDA}"/>
            <w:date w:fullDate="2015-12-09T00:00:00Z">
              <w:dateFormat w:val="M/d/yyyy"/>
              <w:lid w:val="en-US"/>
              <w:storeMappedDataAs w:val="dateTime"/>
              <w:calendar w:val="gregorian"/>
            </w:date>
          </w:sdtPr>
          <w:sdtContent>
            <w:tc>
              <w:tcPr>
                <w:tcW w:w="2836" w:type="dxa"/>
                <w:shd w:val="clear" w:color="auto" w:fill="FFFFFF" w:themeFill="background1"/>
                <w:vAlign w:val="center"/>
              </w:tcPr>
              <w:p w14:paraId="1E87F09F" w14:textId="5EF91A2A" w:rsidR="007B40A9" w:rsidRPr="001B5EEE" w:rsidRDefault="00491516" w:rsidP="00491516">
                <w:pPr>
                  <w:spacing w:after="0"/>
                  <w:jc w:val="center"/>
                </w:pPr>
                <w:r>
                  <w:t>12/9/2015</w:t>
                </w:r>
              </w:p>
            </w:tc>
          </w:sdtContent>
        </w:sdt>
      </w:tr>
      <w:tr w:rsidR="00C56C2A" w:rsidRPr="001B5EEE" w14:paraId="5D1E1F4A" w14:textId="77777777" w:rsidTr="001B5EEE">
        <w:trPr>
          <w:jc w:val="center"/>
        </w:trPr>
        <w:tc>
          <w:tcPr>
            <w:tcW w:w="2836" w:type="dxa"/>
            <w:shd w:val="clear" w:color="auto" w:fill="FFFFFF" w:themeFill="background1"/>
            <w:vAlign w:val="center"/>
          </w:tcPr>
          <w:p w14:paraId="1532E8EA" w14:textId="67A34241" w:rsidR="00C56C2A" w:rsidRDefault="00C56C2A" w:rsidP="00491516">
            <w:pPr>
              <w:spacing w:after="0"/>
              <w:jc w:val="center"/>
            </w:pPr>
            <w:r>
              <w:t>Editor: Aaron Rosenberger</w:t>
            </w:r>
          </w:p>
        </w:tc>
      </w:tr>
      <w:tr w:rsidR="007B40A9" w:rsidRPr="001B5EEE" w14:paraId="4338C3E5" w14:textId="77777777" w:rsidTr="001B5EEE">
        <w:trPr>
          <w:jc w:val="center"/>
        </w:trPr>
        <w:tc>
          <w:tcPr>
            <w:tcW w:w="2836" w:type="dxa"/>
            <w:shd w:val="clear" w:color="auto" w:fill="FFFFFF" w:themeFill="background1"/>
            <w:vAlign w:val="center"/>
          </w:tcPr>
          <w:p w14:paraId="48676FCC" w14:textId="778AFCEA" w:rsidR="007B40A9" w:rsidRPr="001B5EEE" w:rsidRDefault="001B5EEE" w:rsidP="00F46B03">
            <w:pPr>
              <w:spacing w:after="0"/>
              <w:jc w:val="center"/>
            </w:pPr>
            <w:r w:rsidRPr="001B5EEE">
              <w:t>COMP 451</w:t>
            </w:r>
            <w:r w:rsidR="00C56C2A">
              <w:t xml:space="preserve"> Senior Project I</w:t>
            </w:r>
          </w:p>
        </w:tc>
      </w:tr>
    </w:tbl>
    <w:p w14:paraId="73BFF969" w14:textId="77777777" w:rsidR="001B5EEE" w:rsidRPr="001B5EEE" w:rsidRDefault="001B5EEE" w:rsidP="00170A33">
      <w:pPr>
        <w:sectPr w:rsidR="001B5EEE" w:rsidRPr="001B5EEE" w:rsidSect="009B24B8">
          <w:headerReference w:type="default" r:id="rId10"/>
          <w:footerReference w:type="default" r:id="rId11"/>
          <w:pgSz w:w="12240" w:h="15840"/>
          <w:pgMar w:top="4320" w:right="4320" w:bottom="4320" w:left="4320" w:header="720" w:footer="720" w:gutter="0"/>
          <w:cols w:space="720"/>
          <w:titlePg/>
          <w:docGrid w:linePitch="360"/>
        </w:sectPr>
      </w:pPr>
    </w:p>
    <w:customXmlDelRangeStart w:id="0" w:author="Birmingham, William P." w:date="2015-12-06T15:52:00Z"/>
    <w:sdt>
      <w:sdtPr>
        <w:rPr>
          <w:rFonts w:ascii="Segoe UI" w:eastAsia="Times New Roman" w:hAnsi="Segoe UI" w:cs="Segoe UI"/>
          <w:b/>
          <w:color w:val="auto"/>
          <w:sz w:val="24"/>
          <w:szCs w:val="28"/>
          <w:lang w:bidi="en-US"/>
        </w:rPr>
        <w:id w:val="-1600170032"/>
        <w:docPartObj>
          <w:docPartGallery w:val="Table of Contents"/>
          <w:docPartUnique/>
        </w:docPartObj>
      </w:sdtPr>
      <w:sdtEndPr>
        <w:rPr>
          <w:rFonts w:cs="Times New Roman"/>
          <w:b w:val="0"/>
          <w:noProof/>
          <w:sz w:val="20"/>
          <w:szCs w:val="22"/>
        </w:rPr>
      </w:sdtEndPr>
      <w:sdtContent>
        <w:customXmlDelRangeEnd w:id="0"/>
        <w:customXmlInsRangeStart w:id="1" w:author="Birmingham, William P." w:date="2015-12-06T15:52:00Z"/>
        <w:commentRangeStart w:id="2" w:displacedByCustomXml="next"/>
        <w:sdt>
          <w:sdtPr>
            <w:rPr>
              <w:rFonts w:ascii="Segoe UI" w:hAnsi="Segoe UI" w:cs="Segoe UI"/>
              <w:b/>
              <w:color w:val="auto"/>
              <w:sz w:val="24"/>
              <w:szCs w:val="28"/>
            </w:rPr>
            <w:id w:val="226194020"/>
            <w:docPartObj>
              <w:docPartGallery w:val="Table of Contents"/>
              <w:docPartUnique/>
            </w:docPartObj>
          </w:sdtPr>
          <w:sdtEndPr>
            <w:rPr>
              <w:rFonts w:asciiTheme="majorHAnsi" w:hAnsiTheme="majorHAnsi" w:cstheme="majorBidi"/>
              <w:bCs/>
              <w:noProof/>
              <w:color w:val="2E74B5" w:themeColor="accent1" w:themeShade="BF"/>
              <w:sz w:val="32"/>
              <w:szCs w:val="32"/>
            </w:rPr>
          </w:sdtEndPr>
          <w:sdtContent>
            <w:customXmlInsRangeEnd w:id="1"/>
            <w:p w14:paraId="45E60823" w14:textId="594615E4" w:rsidR="007A0434" w:rsidRPr="00491516" w:rsidRDefault="005B11E6" w:rsidP="00491516">
              <w:pPr>
                <w:pStyle w:val="TOCHeading"/>
                <w:rPr>
                  <w:rFonts w:ascii="Segoe UI" w:hAnsi="Segoe UI" w:cs="Segoe UI"/>
                  <w:b/>
                  <w:color w:val="auto"/>
                  <w:sz w:val="24"/>
                  <w:szCs w:val="28"/>
                </w:rPr>
              </w:pPr>
              <w:ins w:id="3" w:author="Birmingham, William P." w:date="2015-12-06T15:52:00Z">
                <w:r w:rsidRPr="00491516">
                  <w:rPr>
                    <w:rFonts w:ascii="Segoe UI" w:hAnsi="Segoe UI" w:cs="Segoe UI"/>
                    <w:b/>
                    <w:color w:val="auto"/>
                    <w:sz w:val="24"/>
                    <w:szCs w:val="28"/>
                  </w:rPr>
                  <w:t xml:space="preserve">Table of </w:t>
                </w:r>
              </w:ins>
              <w:r w:rsidR="00170A33" w:rsidRPr="00CE2D49">
                <w:rPr>
                  <w:rFonts w:ascii="Segoe UI" w:hAnsi="Segoe UI" w:cs="Segoe UI"/>
                  <w:b/>
                  <w:color w:val="auto"/>
                  <w:sz w:val="24"/>
                  <w:szCs w:val="28"/>
                </w:rPr>
                <w:t>Contents</w:t>
              </w:r>
              <w:commentRangeEnd w:id="2"/>
              <w:r w:rsidR="00B156F7" w:rsidRPr="00491516">
                <w:rPr>
                  <w:rFonts w:ascii="Segoe UI" w:hAnsi="Segoe UI" w:cs="Segoe UI"/>
                  <w:b/>
                  <w:color w:val="auto"/>
                  <w:sz w:val="24"/>
                  <w:szCs w:val="28"/>
                </w:rPr>
                <w:commentReference w:id="2"/>
              </w:r>
            </w:p>
            <w:customXmlInsRangeStart w:id="4" w:author="Birmingham, William P." w:date="2015-12-06T15:52:00Z"/>
          </w:sdtContent>
        </w:sdt>
        <w:customXmlInsRangeEnd w:id="4"/>
        <w:p w14:paraId="363F7361" w14:textId="77777777" w:rsidR="008A7B16" w:rsidRDefault="00170A33">
          <w:pPr>
            <w:pStyle w:val="TOC1"/>
            <w:rPr>
              <w:rFonts w:asciiTheme="minorHAnsi" w:eastAsiaTheme="minorEastAsia" w:hAnsiTheme="minorHAnsi" w:cstheme="minorBidi"/>
              <w:noProof/>
              <w:sz w:val="22"/>
              <w:lang w:bidi="ar-SA"/>
            </w:rPr>
          </w:pPr>
          <w:r>
            <w:fldChar w:fldCharType="begin"/>
          </w:r>
          <w:r>
            <w:instrText xml:space="preserve"> TOC \o "1-3" \h \z \u </w:instrText>
          </w:r>
          <w:r>
            <w:fldChar w:fldCharType="separate"/>
          </w:r>
          <w:hyperlink w:anchor="_Toc437428775" w:history="1">
            <w:r w:rsidR="008A7B16" w:rsidRPr="00007870">
              <w:rPr>
                <w:rStyle w:val="Hyperlink"/>
                <w:noProof/>
              </w:rPr>
              <w:t>1</w:t>
            </w:r>
            <w:r w:rsidR="008A7B16">
              <w:rPr>
                <w:rFonts w:asciiTheme="minorHAnsi" w:eastAsiaTheme="minorEastAsia" w:hAnsiTheme="minorHAnsi" w:cstheme="minorBidi"/>
                <w:noProof/>
                <w:sz w:val="22"/>
                <w:lang w:bidi="ar-SA"/>
              </w:rPr>
              <w:tab/>
            </w:r>
            <w:r w:rsidR="008A7B16" w:rsidRPr="00007870">
              <w:rPr>
                <w:rStyle w:val="Hyperlink"/>
                <w:noProof/>
              </w:rPr>
              <w:t>Introduction</w:t>
            </w:r>
            <w:r w:rsidR="008A7B16">
              <w:rPr>
                <w:noProof/>
                <w:webHidden/>
              </w:rPr>
              <w:tab/>
            </w:r>
            <w:r w:rsidR="008A7B16">
              <w:rPr>
                <w:noProof/>
                <w:webHidden/>
              </w:rPr>
              <w:fldChar w:fldCharType="begin"/>
            </w:r>
            <w:r w:rsidR="008A7B16">
              <w:rPr>
                <w:noProof/>
                <w:webHidden/>
              </w:rPr>
              <w:instrText xml:space="preserve"> PAGEREF _Toc437428775 \h </w:instrText>
            </w:r>
            <w:r w:rsidR="008A7B16">
              <w:rPr>
                <w:noProof/>
                <w:webHidden/>
              </w:rPr>
            </w:r>
            <w:r w:rsidR="008A7B16">
              <w:rPr>
                <w:noProof/>
                <w:webHidden/>
              </w:rPr>
              <w:fldChar w:fldCharType="separate"/>
            </w:r>
            <w:r w:rsidR="008A7B16">
              <w:rPr>
                <w:noProof/>
                <w:webHidden/>
              </w:rPr>
              <w:t>1</w:t>
            </w:r>
            <w:r w:rsidR="008A7B16">
              <w:rPr>
                <w:noProof/>
                <w:webHidden/>
              </w:rPr>
              <w:fldChar w:fldCharType="end"/>
            </w:r>
          </w:hyperlink>
        </w:p>
        <w:p w14:paraId="3B3A17A5"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76" w:history="1">
            <w:r w:rsidRPr="00007870">
              <w:rPr>
                <w:rStyle w:val="Hyperlink"/>
                <w:noProof/>
              </w:rPr>
              <w:t>1.1</w:t>
            </w:r>
            <w:r>
              <w:rPr>
                <w:rFonts w:asciiTheme="minorHAnsi" w:eastAsiaTheme="minorEastAsia" w:hAnsiTheme="minorHAnsi" w:cstheme="minorBidi"/>
                <w:noProof/>
                <w:sz w:val="22"/>
                <w:lang w:bidi="ar-SA"/>
              </w:rPr>
              <w:tab/>
            </w:r>
            <w:r w:rsidRPr="00007870">
              <w:rPr>
                <w:rStyle w:val="Hyperlink"/>
                <w:noProof/>
              </w:rPr>
              <w:t>Purpose of system</w:t>
            </w:r>
            <w:r>
              <w:rPr>
                <w:noProof/>
                <w:webHidden/>
              </w:rPr>
              <w:tab/>
            </w:r>
            <w:r>
              <w:rPr>
                <w:noProof/>
                <w:webHidden/>
              </w:rPr>
              <w:fldChar w:fldCharType="begin"/>
            </w:r>
            <w:r>
              <w:rPr>
                <w:noProof/>
                <w:webHidden/>
              </w:rPr>
              <w:instrText xml:space="preserve"> PAGEREF _Toc437428776 \h </w:instrText>
            </w:r>
            <w:r>
              <w:rPr>
                <w:noProof/>
                <w:webHidden/>
              </w:rPr>
            </w:r>
            <w:r>
              <w:rPr>
                <w:noProof/>
                <w:webHidden/>
              </w:rPr>
              <w:fldChar w:fldCharType="separate"/>
            </w:r>
            <w:r>
              <w:rPr>
                <w:noProof/>
                <w:webHidden/>
              </w:rPr>
              <w:t>1</w:t>
            </w:r>
            <w:r>
              <w:rPr>
                <w:noProof/>
                <w:webHidden/>
              </w:rPr>
              <w:fldChar w:fldCharType="end"/>
            </w:r>
          </w:hyperlink>
        </w:p>
        <w:p w14:paraId="3EA9F2C1"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77" w:history="1">
            <w:r w:rsidRPr="00007870">
              <w:rPr>
                <w:rStyle w:val="Hyperlink"/>
                <w:noProof/>
              </w:rPr>
              <w:t>1.2</w:t>
            </w:r>
            <w:r>
              <w:rPr>
                <w:rFonts w:asciiTheme="minorHAnsi" w:eastAsiaTheme="minorEastAsia" w:hAnsiTheme="minorHAnsi" w:cstheme="minorBidi"/>
                <w:noProof/>
                <w:sz w:val="22"/>
                <w:lang w:bidi="ar-SA"/>
              </w:rPr>
              <w:tab/>
            </w:r>
            <w:r w:rsidRPr="00007870">
              <w:rPr>
                <w:rStyle w:val="Hyperlink"/>
                <w:noProof/>
              </w:rPr>
              <w:t>Target user group</w:t>
            </w:r>
            <w:r>
              <w:rPr>
                <w:noProof/>
                <w:webHidden/>
              </w:rPr>
              <w:tab/>
            </w:r>
            <w:r>
              <w:rPr>
                <w:noProof/>
                <w:webHidden/>
              </w:rPr>
              <w:fldChar w:fldCharType="begin"/>
            </w:r>
            <w:r>
              <w:rPr>
                <w:noProof/>
                <w:webHidden/>
              </w:rPr>
              <w:instrText xml:space="preserve"> PAGEREF _Toc437428777 \h </w:instrText>
            </w:r>
            <w:r>
              <w:rPr>
                <w:noProof/>
                <w:webHidden/>
              </w:rPr>
            </w:r>
            <w:r>
              <w:rPr>
                <w:noProof/>
                <w:webHidden/>
              </w:rPr>
              <w:fldChar w:fldCharType="separate"/>
            </w:r>
            <w:r>
              <w:rPr>
                <w:noProof/>
                <w:webHidden/>
              </w:rPr>
              <w:t>1</w:t>
            </w:r>
            <w:r>
              <w:rPr>
                <w:noProof/>
                <w:webHidden/>
              </w:rPr>
              <w:fldChar w:fldCharType="end"/>
            </w:r>
          </w:hyperlink>
        </w:p>
        <w:p w14:paraId="18D2997A"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78" w:history="1">
            <w:r w:rsidRPr="00007870">
              <w:rPr>
                <w:rStyle w:val="Hyperlink"/>
                <w:noProof/>
              </w:rPr>
              <w:t>1.3</w:t>
            </w:r>
            <w:r>
              <w:rPr>
                <w:rFonts w:asciiTheme="minorHAnsi" w:eastAsiaTheme="minorEastAsia" w:hAnsiTheme="minorHAnsi" w:cstheme="minorBidi"/>
                <w:noProof/>
                <w:sz w:val="22"/>
                <w:lang w:bidi="ar-SA"/>
              </w:rPr>
              <w:tab/>
            </w:r>
            <w:r w:rsidRPr="00007870">
              <w:rPr>
                <w:rStyle w:val="Hyperlink"/>
                <w:noProof/>
              </w:rPr>
              <w:t>Target hardware and software platform</w:t>
            </w:r>
            <w:r>
              <w:rPr>
                <w:noProof/>
                <w:webHidden/>
              </w:rPr>
              <w:tab/>
            </w:r>
            <w:r>
              <w:rPr>
                <w:noProof/>
                <w:webHidden/>
              </w:rPr>
              <w:fldChar w:fldCharType="begin"/>
            </w:r>
            <w:r>
              <w:rPr>
                <w:noProof/>
                <w:webHidden/>
              </w:rPr>
              <w:instrText xml:space="preserve"> PAGEREF _Toc437428778 \h </w:instrText>
            </w:r>
            <w:r>
              <w:rPr>
                <w:noProof/>
                <w:webHidden/>
              </w:rPr>
            </w:r>
            <w:r>
              <w:rPr>
                <w:noProof/>
                <w:webHidden/>
              </w:rPr>
              <w:fldChar w:fldCharType="separate"/>
            </w:r>
            <w:r>
              <w:rPr>
                <w:noProof/>
                <w:webHidden/>
              </w:rPr>
              <w:t>1</w:t>
            </w:r>
            <w:r>
              <w:rPr>
                <w:noProof/>
                <w:webHidden/>
              </w:rPr>
              <w:fldChar w:fldCharType="end"/>
            </w:r>
          </w:hyperlink>
        </w:p>
        <w:p w14:paraId="62569C1C"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79" w:history="1">
            <w:r w:rsidRPr="00007870">
              <w:rPr>
                <w:rStyle w:val="Hyperlink"/>
                <w:noProof/>
              </w:rPr>
              <w:t>1.4</w:t>
            </w:r>
            <w:r>
              <w:rPr>
                <w:rFonts w:asciiTheme="minorHAnsi" w:eastAsiaTheme="minorEastAsia" w:hAnsiTheme="minorHAnsi" w:cstheme="minorBidi"/>
                <w:noProof/>
                <w:sz w:val="22"/>
                <w:lang w:bidi="ar-SA"/>
              </w:rPr>
              <w:tab/>
            </w:r>
            <w:r w:rsidRPr="00007870">
              <w:rPr>
                <w:rStyle w:val="Hyperlink"/>
                <w:noProof/>
              </w:rPr>
              <w:t>Risks</w:t>
            </w:r>
            <w:r>
              <w:rPr>
                <w:noProof/>
                <w:webHidden/>
              </w:rPr>
              <w:tab/>
            </w:r>
            <w:r>
              <w:rPr>
                <w:noProof/>
                <w:webHidden/>
              </w:rPr>
              <w:fldChar w:fldCharType="begin"/>
            </w:r>
            <w:r>
              <w:rPr>
                <w:noProof/>
                <w:webHidden/>
              </w:rPr>
              <w:instrText xml:space="preserve"> PAGEREF _Toc437428779 \h </w:instrText>
            </w:r>
            <w:r>
              <w:rPr>
                <w:noProof/>
                <w:webHidden/>
              </w:rPr>
            </w:r>
            <w:r>
              <w:rPr>
                <w:noProof/>
                <w:webHidden/>
              </w:rPr>
              <w:fldChar w:fldCharType="separate"/>
            </w:r>
            <w:r>
              <w:rPr>
                <w:noProof/>
                <w:webHidden/>
              </w:rPr>
              <w:t>1</w:t>
            </w:r>
            <w:r>
              <w:rPr>
                <w:noProof/>
                <w:webHidden/>
              </w:rPr>
              <w:fldChar w:fldCharType="end"/>
            </w:r>
          </w:hyperlink>
        </w:p>
        <w:p w14:paraId="2FAFC041" w14:textId="77777777" w:rsidR="008A7B16" w:rsidRDefault="008A7B16">
          <w:pPr>
            <w:pStyle w:val="TOC1"/>
            <w:rPr>
              <w:rFonts w:asciiTheme="minorHAnsi" w:eastAsiaTheme="minorEastAsia" w:hAnsiTheme="minorHAnsi" w:cstheme="minorBidi"/>
              <w:noProof/>
              <w:sz w:val="22"/>
              <w:lang w:bidi="ar-SA"/>
            </w:rPr>
          </w:pPr>
          <w:hyperlink w:anchor="_Toc437428780" w:history="1">
            <w:r w:rsidRPr="00007870">
              <w:rPr>
                <w:rStyle w:val="Hyperlink"/>
                <w:noProof/>
              </w:rPr>
              <w:t>2</w:t>
            </w:r>
            <w:r>
              <w:rPr>
                <w:rFonts w:asciiTheme="minorHAnsi" w:eastAsiaTheme="minorEastAsia" w:hAnsiTheme="minorHAnsi" w:cstheme="minorBidi"/>
                <w:noProof/>
                <w:sz w:val="22"/>
                <w:lang w:bidi="ar-SA"/>
              </w:rPr>
              <w:tab/>
            </w:r>
            <w:r w:rsidRPr="00007870">
              <w:rPr>
                <w:rStyle w:val="Hyperlink"/>
                <w:noProof/>
              </w:rPr>
              <w:t>User Interface</w:t>
            </w:r>
            <w:r>
              <w:rPr>
                <w:noProof/>
                <w:webHidden/>
              </w:rPr>
              <w:tab/>
            </w:r>
            <w:r>
              <w:rPr>
                <w:noProof/>
                <w:webHidden/>
              </w:rPr>
              <w:fldChar w:fldCharType="begin"/>
            </w:r>
            <w:r>
              <w:rPr>
                <w:noProof/>
                <w:webHidden/>
              </w:rPr>
              <w:instrText xml:space="preserve"> PAGEREF _Toc437428780 \h </w:instrText>
            </w:r>
            <w:r>
              <w:rPr>
                <w:noProof/>
                <w:webHidden/>
              </w:rPr>
            </w:r>
            <w:r>
              <w:rPr>
                <w:noProof/>
                <w:webHidden/>
              </w:rPr>
              <w:fldChar w:fldCharType="separate"/>
            </w:r>
            <w:r>
              <w:rPr>
                <w:noProof/>
                <w:webHidden/>
              </w:rPr>
              <w:t>2</w:t>
            </w:r>
            <w:r>
              <w:rPr>
                <w:noProof/>
                <w:webHidden/>
              </w:rPr>
              <w:fldChar w:fldCharType="end"/>
            </w:r>
          </w:hyperlink>
        </w:p>
        <w:p w14:paraId="046F4E8A"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81" w:history="1">
            <w:r w:rsidRPr="00007870">
              <w:rPr>
                <w:rStyle w:val="Hyperlink"/>
                <w:noProof/>
              </w:rPr>
              <w:t>2.1</w:t>
            </w:r>
            <w:r>
              <w:rPr>
                <w:rFonts w:asciiTheme="minorHAnsi" w:eastAsiaTheme="minorEastAsia" w:hAnsiTheme="minorHAnsi" w:cstheme="minorBidi"/>
                <w:noProof/>
                <w:sz w:val="22"/>
                <w:lang w:bidi="ar-SA"/>
              </w:rPr>
              <w:tab/>
            </w:r>
            <w:r w:rsidRPr="00007870">
              <w:rPr>
                <w:rStyle w:val="Hyperlink"/>
                <w:noProof/>
              </w:rPr>
              <w:t>Workflow for entire application</w:t>
            </w:r>
            <w:r>
              <w:rPr>
                <w:noProof/>
                <w:webHidden/>
              </w:rPr>
              <w:tab/>
            </w:r>
            <w:r>
              <w:rPr>
                <w:noProof/>
                <w:webHidden/>
              </w:rPr>
              <w:fldChar w:fldCharType="begin"/>
            </w:r>
            <w:r>
              <w:rPr>
                <w:noProof/>
                <w:webHidden/>
              </w:rPr>
              <w:instrText xml:space="preserve"> PAGEREF _Toc437428781 \h </w:instrText>
            </w:r>
            <w:r>
              <w:rPr>
                <w:noProof/>
                <w:webHidden/>
              </w:rPr>
            </w:r>
            <w:r>
              <w:rPr>
                <w:noProof/>
                <w:webHidden/>
              </w:rPr>
              <w:fldChar w:fldCharType="separate"/>
            </w:r>
            <w:r>
              <w:rPr>
                <w:noProof/>
                <w:webHidden/>
              </w:rPr>
              <w:t>2</w:t>
            </w:r>
            <w:r>
              <w:rPr>
                <w:noProof/>
                <w:webHidden/>
              </w:rPr>
              <w:fldChar w:fldCharType="end"/>
            </w:r>
          </w:hyperlink>
        </w:p>
        <w:p w14:paraId="3D24BE34"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82" w:history="1">
            <w:r w:rsidRPr="00007870">
              <w:rPr>
                <w:rStyle w:val="Hyperlink"/>
                <w:noProof/>
              </w:rPr>
              <w:t>2.2</w:t>
            </w:r>
            <w:r>
              <w:rPr>
                <w:rFonts w:asciiTheme="minorHAnsi" w:eastAsiaTheme="minorEastAsia" w:hAnsiTheme="minorHAnsi" w:cstheme="minorBidi"/>
                <w:noProof/>
                <w:sz w:val="22"/>
                <w:lang w:bidi="ar-SA"/>
              </w:rPr>
              <w:tab/>
            </w:r>
            <w:r w:rsidRPr="00007870">
              <w:rPr>
                <w:rStyle w:val="Hyperlink"/>
                <w:noProof/>
              </w:rPr>
              <w:t>Design rationale and context</w:t>
            </w:r>
            <w:r>
              <w:rPr>
                <w:noProof/>
                <w:webHidden/>
              </w:rPr>
              <w:tab/>
            </w:r>
            <w:r>
              <w:rPr>
                <w:noProof/>
                <w:webHidden/>
              </w:rPr>
              <w:fldChar w:fldCharType="begin"/>
            </w:r>
            <w:r>
              <w:rPr>
                <w:noProof/>
                <w:webHidden/>
              </w:rPr>
              <w:instrText xml:space="preserve"> PAGEREF _Toc437428782 \h </w:instrText>
            </w:r>
            <w:r>
              <w:rPr>
                <w:noProof/>
                <w:webHidden/>
              </w:rPr>
            </w:r>
            <w:r>
              <w:rPr>
                <w:noProof/>
                <w:webHidden/>
              </w:rPr>
              <w:fldChar w:fldCharType="separate"/>
            </w:r>
            <w:r>
              <w:rPr>
                <w:noProof/>
                <w:webHidden/>
              </w:rPr>
              <w:t>2</w:t>
            </w:r>
            <w:r>
              <w:rPr>
                <w:noProof/>
                <w:webHidden/>
              </w:rPr>
              <w:fldChar w:fldCharType="end"/>
            </w:r>
          </w:hyperlink>
        </w:p>
        <w:p w14:paraId="45A1A1F7"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83" w:history="1">
            <w:r w:rsidRPr="00007870">
              <w:rPr>
                <w:rStyle w:val="Hyperlink"/>
                <w:noProof/>
              </w:rPr>
              <w:t>2.3</w:t>
            </w:r>
            <w:r>
              <w:rPr>
                <w:rFonts w:asciiTheme="minorHAnsi" w:eastAsiaTheme="minorEastAsia" w:hAnsiTheme="minorHAnsi" w:cstheme="minorBidi"/>
                <w:noProof/>
                <w:sz w:val="22"/>
                <w:lang w:bidi="ar-SA"/>
              </w:rPr>
              <w:tab/>
            </w:r>
            <w:r w:rsidRPr="00007870">
              <w:rPr>
                <w:rStyle w:val="Hyperlink"/>
                <w:noProof/>
              </w:rPr>
              <w:t>Mockups and Screenshots</w:t>
            </w:r>
            <w:r>
              <w:rPr>
                <w:noProof/>
                <w:webHidden/>
              </w:rPr>
              <w:tab/>
            </w:r>
            <w:r>
              <w:rPr>
                <w:noProof/>
                <w:webHidden/>
              </w:rPr>
              <w:fldChar w:fldCharType="begin"/>
            </w:r>
            <w:r>
              <w:rPr>
                <w:noProof/>
                <w:webHidden/>
              </w:rPr>
              <w:instrText xml:space="preserve"> PAGEREF _Toc437428783 \h </w:instrText>
            </w:r>
            <w:r>
              <w:rPr>
                <w:noProof/>
                <w:webHidden/>
              </w:rPr>
            </w:r>
            <w:r>
              <w:rPr>
                <w:noProof/>
                <w:webHidden/>
              </w:rPr>
              <w:fldChar w:fldCharType="separate"/>
            </w:r>
            <w:r>
              <w:rPr>
                <w:noProof/>
                <w:webHidden/>
              </w:rPr>
              <w:t>3</w:t>
            </w:r>
            <w:r>
              <w:rPr>
                <w:noProof/>
                <w:webHidden/>
              </w:rPr>
              <w:fldChar w:fldCharType="end"/>
            </w:r>
          </w:hyperlink>
        </w:p>
        <w:p w14:paraId="64CF48BC"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84" w:history="1">
            <w:r w:rsidRPr="00007870">
              <w:rPr>
                <w:rStyle w:val="Hyperlink"/>
                <w:noProof/>
              </w:rPr>
              <w:t>2.4</w:t>
            </w:r>
            <w:r>
              <w:rPr>
                <w:rFonts w:asciiTheme="minorHAnsi" w:eastAsiaTheme="minorEastAsia" w:hAnsiTheme="minorHAnsi" w:cstheme="minorBidi"/>
                <w:noProof/>
                <w:sz w:val="22"/>
                <w:lang w:bidi="ar-SA"/>
              </w:rPr>
              <w:tab/>
            </w:r>
            <w:r w:rsidRPr="00007870">
              <w:rPr>
                <w:rStyle w:val="Hyperlink"/>
                <w:noProof/>
              </w:rPr>
              <w:t>Cognitive walkthrough for each task</w:t>
            </w:r>
            <w:r>
              <w:rPr>
                <w:noProof/>
                <w:webHidden/>
              </w:rPr>
              <w:tab/>
            </w:r>
            <w:r>
              <w:rPr>
                <w:noProof/>
                <w:webHidden/>
              </w:rPr>
              <w:fldChar w:fldCharType="begin"/>
            </w:r>
            <w:r>
              <w:rPr>
                <w:noProof/>
                <w:webHidden/>
              </w:rPr>
              <w:instrText xml:space="preserve"> PAGEREF _Toc437428784 \h </w:instrText>
            </w:r>
            <w:r>
              <w:rPr>
                <w:noProof/>
                <w:webHidden/>
              </w:rPr>
            </w:r>
            <w:r>
              <w:rPr>
                <w:noProof/>
                <w:webHidden/>
              </w:rPr>
              <w:fldChar w:fldCharType="separate"/>
            </w:r>
            <w:r>
              <w:rPr>
                <w:noProof/>
                <w:webHidden/>
              </w:rPr>
              <w:t>21</w:t>
            </w:r>
            <w:r>
              <w:rPr>
                <w:noProof/>
                <w:webHidden/>
              </w:rPr>
              <w:fldChar w:fldCharType="end"/>
            </w:r>
          </w:hyperlink>
        </w:p>
        <w:p w14:paraId="7F26437D"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85" w:history="1">
            <w:r w:rsidRPr="00007870">
              <w:rPr>
                <w:rStyle w:val="Hyperlink"/>
                <w:noProof/>
              </w:rPr>
              <w:t>2.4.1</w:t>
            </w:r>
            <w:r>
              <w:rPr>
                <w:rFonts w:asciiTheme="minorHAnsi" w:eastAsiaTheme="minorEastAsia" w:hAnsiTheme="minorHAnsi" w:cstheme="minorBidi"/>
                <w:noProof/>
                <w:sz w:val="22"/>
                <w:lang w:bidi="ar-SA"/>
              </w:rPr>
              <w:tab/>
            </w:r>
            <w:r w:rsidRPr="00007870">
              <w:rPr>
                <w:rStyle w:val="Hyperlink"/>
                <w:noProof/>
              </w:rPr>
              <w:t>Create an account</w:t>
            </w:r>
            <w:r>
              <w:rPr>
                <w:noProof/>
                <w:webHidden/>
              </w:rPr>
              <w:tab/>
            </w:r>
            <w:r>
              <w:rPr>
                <w:noProof/>
                <w:webHidden/>
              </w:rPr>
              <w:fldChar w:fldCharType="begin"/>
            </w:r>
            <w:r>
              <w:rPr>
                <w:noProof/>
                <w:webHidden/>
              </w:rPr>
              <w:instrText xml:space="preserve"> PAGEREF _Toc437428785 \h </w:instrText>
            </w:r>
            <w:r>
              <w:rPr>
                <w:noProof/>
                <w:webHidden/>
              </w:rPr>
            </w:r>
            <w:r>
              <w:rPr>
                <w:noProof/>
                <w:webHidden/>
              </w:rPr>
              <w:fldChar w:fldCharType="separate"/>
            </w:r>
            <w:r>
              <w:rPr>
                <w:noProof/>
                <w:webHidden/>
              </w:rPr>
              <w:t>21</w:t>
            </w:r>
            <w:r>
              <w:rPr>
                <w:noProof/>
                <w:webHidden/>
              </w:rPr>
              <w:fldChar w:fldCharType="end"/>
            </w:r>
          </w:hyperlink>
        </w:p>
        <w:p w14:paraId="79F80187"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86" w:history="1">
            <w:r w:rsidRPr="00007870">
              <w:rPr>
                <w:rStyle w:val="Hyperlink"/>
                <w:noProof/>
              </w:rPr>
              <w:t>2.4.2</w:t>
            </w:r>
            <w:r>
              <w:rPr>
                <w:rFonts w:asciiTheme="minorHAnsi" w:eastAsiaTheme="minorEastAsia" w:hAnsiTheme="minorHAnsi" w:cstheme="minorBidi"/>
                <w:noProof/>
                <w:sz w:val="22"/>
                <w:lang w:bidi="ar-SA"/>
              </w:rPr>
              <w:tab/>
            </w:r>
            <w:r w:rsidRPr="00007870">
              <w:rPr>
                <w:rStyle w:val="Hyperlink"/>
                <w:noProof/>
              </w:rPr>
              <w:t>Login</w:t>
            </w:r>
            <w:r>
              <w:rPr>
                <w:noProof/>
                <w:webHidden/>
              </w:rPr>
              <w:tab/>
            </w:r>
            <w:r>
              <w:rPr>
                <w:noProof/>
                <w:webHidden/>
              </w:rPr>
              <w:fldChar w:fldCharType="begin"/>
            </w:r>
            <w:r>
              <w:rPr>
                <w:noProof/>
                <w:webHidden/>
              </w:rPr>
              <w:instrText xml:space="preserve"> PAGEREF _Toc437428786 \h </w:instrText>
            </w:r>
            <w:r>
              <w:rPr>
                <w:noProof/>
                <w:webHidden/>
              </w:rPr>
            </w:r>
            <w:r>
              <w:rPr>
                <w:noProof/>
                <w:webHidden/>
              </w:rPr>
              <w:fldChar w:fldCharType="separate"/>
            </w:r>
            <w:r>
              <w:rPr>
                <w:noProof/>
                <w:webHidden/>
              </w:rPr>
              <w:t>21</w:t>
            </w:r>
            <w:r>
              <w:rPr>
                <w:noProof/>
                <w:webHidden/>
              </w:rPr>
              <w:fldChar w:fldCharType="end"/>
            </w:r>
          </w:hyperlink>
        </w:p>
        <w:p w14:paraId="3A5F8045"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87" w:history="1">
            <w:r w:rsidRPr="00007870">
              <w:rPr>
                <w:rStyle w:val="Hyperlink"/>
                <w:noProof/>
              </w:rPr>
              <w:t>2.4.3</w:t>
            </w:r>
            <w:r>
              <w:rPr>
                <w:rFonts w:asciiTheme="minorHAnsi" w:eastAsiaTheme="minorEastAsia" w:hAnsiTheme="minorHAnsi" w:cstheme="minorBidi"/>
                <w:noProof/>
                <w:sz w:val="22"/>
                <w:lang w:bidi="ar-SA"/>
              </w:rPr>
              <w:tab/>
            </w:r>
            <w:r w:rsidRPr="00007870">
              <w:rPr>
                <w:rStyle w:val="Hyperlink"/>
                <w:noProof/>
              </w:rPr>
              <w:t>Make a new order</w:t>
            </w:r>
            <w:r>
              <w:rPr>
                <w:noProof/>
                <w:webHidden/>
              </w:rPr>
              <w:tab/>
            </w:r>
            <w:r>
              <w:rPr>
                <w:noProof/>
                <w:webHidden/>
              </w:rPr>
              <w:fldChar w:fldCharType="begin"/>
            </w:r>
            <w:r>
              <w:rPr>
                <w:noProof/>
                <w:webHidden/>
              </w:rPr>
              <w:instrText xml:space="preserve"> PAGEREF _Toc437428787 \h </w:instrText>
            </w:r>
            <w:r>
              <w:rPr>
                <w:noProof/>
                <w:webHidden/>
              </w:rPr>
            </w:r>
            <w:r>
              <w:rPr>
                <w:noProof/>
                <w:webHidden/>
              </w:rPr>
              <w:fldChar w:fldCharType="separate"/>
            </w:r>
            <w:r>
              <w:rPr>
                <w:noProof/>
                <w:webHidden/>
              </w:rPr>
              <w:t>21</w:t>
            </w:r>
            <w:r>
              <w:rPr>
                <w:noProof/>
                <w:webHidden/>
              </w:rPr>
              <w:fldChar w:fldCharType="end"/>
            </w:r>
          </w:hyperlink>
        </w:p>
        <w:p w14:paraId="7CC8A404"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88" w:history="1">
            <w:r w:rsidRPr="00007870">
              <w:rPr>
                <w:rStyle w:val="Hyperlink"/>
                <w:noProof/>
              </w:rPr>
              <w:t>2.4.4</w:t>
            </w:r>
            <w:r>
              <w:rPr>
                <w:rFonts w:asciiTheme="minorHAnsi" w:eastAsiaTheme="minorEastAsia" w:hAnsiTheme="minorHAnsi" w:cstheme="minorBidi"/>
                <w:noProof/>
                <w:sz w:val="22"/>
                <w:lang w:bidi="ar-SA"/>
              </w:rPr>
              <w:tab/>
            </w:r>
            <w:r w:rsidRPr="00007870">
              <w:rPr>
                <w:rStyle w:val="Hyperlink"/>
                <w:noProof/>
              </w:rPr>
              <w:t>Accept available order request</w:t>
            </w:r>
            <w:r>
              <w:rPr>
                <w:noProof/>
                <w:webHidden/>
              </w:rPr>
              <w:tab/>
            </w:r>
            <w:r>
              <w:rPr>
                <w:noProof/>
                <w:webHidden/>
              </w:rPr>
              <w:fldChar w:fldCharType="begin"/>
            </w:r>
            <w:r>
              <w:rPr>
                <w:noProof/>
                <w:webHidden/>
              </w:rPr>
              <w:instrText xml:space="preserve"> PAGEREF _Toc437428788 \h </w:instrText>
            </w:r>
            <w:r>
              <w:rPr>
                <w:noProof/>
                <w:webHidden/>
              </w:rPr>
            </w:r>
            <w:r>
              <w:rPr>
                <w:noProof/>
                <w:webHidden/>
              </w:rPr>
              <w:fldChar w:fldCharType="separate"/>
            </w:r>
            <w:r>
              <w:rPr>
                <w:noProof/>
                <w:webHidden/>
              </w:rPr>
              <w:t>22</w:t>
            </w:r>
            <w:r>
              <w:rPr>
                <w:noProof/>
                <w:webHidden/>
              </w:rPr>
              <w:fldChar w:fldCharType="end"/>
            </w:r>
          </w:hyperlink>
        </w:p>
        <w:p w14:paraId="38491C33"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89" w:history="1">
            <w:r w:rsidRPr="00007870">
              <w:rPr>
                <w:rStyle w:val="Hyperlink"/>
                <w:noProof/>
              </w:rPr>
              <w:t>2.4.5</w:t>
            </w:r>
            <w:r>
              <w:rPr>
                <w:rFonts w:asciiTheme="minorHAnsi" w:eastAsiaTheme="minorEastAsia" w:hAnsiTheme="minorHAnsi" w:cstheme="minorBidi"/>
                <w:noProof/>
                <w:sz w:val="22"/>
                <w:lang w:bidi="ar-SA"/>
              </w:rPr>
              <w:tab/>
            </w:r>
            <w:r w:rsidRPr="00007870">
              <w:rPr>
                <w:rStyle w:val="Hyperlink"/>
                <w:noProof/>
              </w:rPr>
              <w:t>Update status to available</w:t>
            </w:r>
            <w:r>
              <w:rPr>
                <w:noProof/>
                <w:webHidden/>
              </w:rPr>
              <w:tab/>
            </w:r>
            <w:r>
              <w:rPr>
                <w:noProof/>
                <w:webHidden/>
              </w:rPr>
              <w:fldChar w:fldCharType="begin"/>
            </w:r>
            <w:r>
              <w:rPr>
                <w:noProof/>
                <w:webHidden/>
              </w:rPr>
              <w:instrText xml:space="preserve"> PAGEREF _Toc437428789 \h </w:instrText>
            </w:r>
            <w:r>
              <w:rPr>
                <w:noProof/>
                <w:webHidden/>
              </w:rPr>
            </w:r>
            <w:r>
              <w:rPr>
                <w:noProof/>
                <w:webHidden/>
              </w:rPr>
              <w:fldChar w:fldCharType="separate"/>
            </w:r>
            <w:r>
              <w:rPr>
                <w:noProof/>
                <w:webHidden/>
              </w:rPr>
              <w:t>22</w:t>
            </w:r>
            <w:r>
              <w:rPr>
                <w:noProof/>
                <w:webHidden/>
              </w:rPr>
              <w:fldChar w:fldCharType="end"/>
            </w:r>
          </w:hyperlink>
        </w:p>
        <w:p w14:paraId="67CB95FC"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90" w:history="1">
            <w:r w:rsidRPr="00007870">
              <w:rPr>
                <w:rStyle w:val="Hyperlink"/>
                <w:noProof/>
              </w:rPr>
              <w:t>2.4.6</w:t>
            </w:r>
            <w:r>
              <w:rPr>
                <w:rFonts w:asciiTheme="minorHAnsi" w:eastAsiaTheme="minorEastAsia" w:hAnsiTheme="minorHAnsi" w:cstheme="minorBidi"/>
                <w:noProof/>
                <w:sz w:val="22"/>
                <w:lang w:bidi="ar-SA"/>
              </w:rPr>
              <w:tab/>
            </w:r>
            <w:r w:rsidRPr="00007870">
              <w:rPr>
                <w:rStyle w:val="Hyperlink"/>
                <w:noProof/>
              </w:rPr>
              <w:t>Update status to unavailable</w:t>
            </w:r>
            <w:r>
              <w:rPr>
                <w:noProof/>
                <w:webHidden/>
              </w:rPr>
              <w:tab/>
            </w:r>
            <w:r>
              <w:rPr>
                <w:noProof/>
                <w:webHidden/>
              </w:rPr>
              <w:fldChar w:fldCharType="begin"/>
            </w:r>
            <w:r>
              <w:rPr>
                <w:noProof/>
                <w:webHidden/>
              </w:rPr>
              <w:instrText xml:space="preserve"> PAGEREF _Toc437428790 \h </w:instrText>
            </w:r>
            <w:r>
              <w:rPr>
                <w:noProof/>
                <w:webHidden/>
              </w:rPr>
            </w:r>
            <w:r>
              <w:rPr>
                <w:noProof/>
                <w:webHidden/>
              </w:rPr>
              <w:fldChar w:fldCharType="separate"/>
            </w:r>
            <w:r>
              <w:rPr>
                <w:noProof/>
                <w:webHidden/>
              </w:rPr>
              <w:t>23</w:t>
            </w:r>
            <w:r>
              <w:rPr>
                <w:noProof/>
                <w:webHidden/>
              </w:rPr>
              <w:fldChar w:fldCharType="end"/>
            </w:r>
          </w:hyperlink>
        </w:p>
        <w:p w14:paraId="0845CD00"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91" w:history="1">
            <w:r w:rsidRPr="00007870">
              <w:rPr>
                <w:rStyle w:val="Hyperlink"/>
                <w:noProof/>
              </w:rPr>
              <w:t>2.5</w:t>
            </w:r>
            <w:r>
              <w:rPr>
                <w:rFonts w:asciiTheme="minorHAnsi" w:eastAsiaTheme="minorEastAsia" w:hAnsiTheme="minorHAnsi" w:cstheme="minorBidi"/>
                <w:noProof/>
                <w:sz w:val="22"/>
                <w:lang w:bidi="ar-SA"/>
              </w:rPr>
              <w:tab/>
            </w:r>
            <w:r w:rsidRPr="00007870">
              <w:rPr>
                <w:rStyle w:val="Hyperlink"/>
                <w:noProof/>
              </w:rPr>
              <w:t>Improvements made through iterative design process</w:t>
            </w:r>
            <w:r>
              <w:rPr>
                <w:noProof/>
                <w:webHidden/>
              </w:rPr>
              <w:tab/>
            </w:r>
            <w:r>
              <w:rPr>
                <w:noProof/>
                <w:webHidden/>
              </w:rPr>
              <w:fldChar w:fldCharType="begin"/>
            </w:r>
            <w:r>
              <w:rPr>
                <w:noProof/>
                <w:webHidden/>
              </w:rPr>
              <w:instrText xml:space="preserve"> PAGEREF _Toc437428791 \h </w:instrText>
            </w:r>
            <w:r>
              <w:rPr>
                <w:noProof/>
                <w:webHidden/>
              </w:rPr>
            </w:r>
            <w:r>
              <w:rPr>
                <w:noProof/>
                <w:webHidden/>
              </w:rPr>
              <w:fldChar w:fldCharType="separate"/>
            </w:r>
            <w:r>
              <w:rPr>
                <w:noProof/>
                <w:webHidden/>
              </w:rPr>
              <w:t>23</w:t>
            </w:r>
            <w:r>
              <w:rPr>
                <w:noProof/>
                <w:webHidden/>
              </w:rPr>
              <w:fldChar w:fldCharType="end"/>
            </w:r>
          </w:hyperlink>
        </w:p>
        <w:p w14:paraId="78D6346A" w14:textId="77777777" w:rsidR="008A7B16" w:rsidRDefault="008A7B16">
          <w:pPr>
            <w:pStyle w:val="TOC1"/>
            <w:rPr>
              <w:rFonts w:asciiTheme="minorHAnsi" w:eastAsiaTheme="minorEastAsia" w:hAnsiTheme="minorHAnsi" w:cstheme="minorBidi"/>
              <w:noProof/>
              <w:sz w:val="22"/>
              <w:lang w:bidi="ar-SA"/>
            </w:rPr>
          </w:pPr>
          <w:hyperlink w:anchor="_Toc437428792" w:history="1">
            <w:r w:rsidRPr="00007870">
              <w:rPr>
                <w:rStyle w:val="Hyperlink"/>
                <w:noProof/>
              </w:rPr>
              <w:t>3.</w:t>
            </w:r>
            <w:r>
              <w:rPr>
                <w:rFonts w:asciiTheme="minorHAnsi" w:eastAsiaTheme="minorEastAsia" w:hAnsiTheme="minorHAnsi" w:cstheme="minorBidi"/>
                <w:noProof/>
                <w:sz w:val="22"/>
                <w:lang w:bidi="ar-SA"/>
              </w:rPr>
              <w:tab/>
            </w:r>
            <w:r w:rsidRPr="00007870">
              <w:rPr>
                <w:rStyle w:val="Hyperlink"/>
                <w:noProof/>
              </w:rPr>
              <w:t>Testing Plan</w:t>
            </w:r>
            <w:r>
              <w:rPr>
                <w:noProof/>
                <w:webHidden/>
              </w:rPr>
              <w:tab/>
            </w:r>
            <w:r>
              <w:rPr>
                <w:noProof/>
                <w:webHidden/>
              </w:rPr>
              <w:fldChar w:fldCharType="begin"/>
            </w:r>
            <w:r>
              <w:rPr>
                <w:noProof/>
                <w:webHidden/>
              </w:rPr>
              <w:instrText xml:space="preserve"> PAGEREF _Toc437428792 \h </w:instrText>
            </w:r>
            <w:r>
              <w:rPr>
                <w:noProof/>
                <w:webHidden/>
              </w:rPr>
            </w:r>
            <w:r>
              <w:rPr>
                <w:noProof/>
                <w:webHidden/>
              </w:rPr>
              <w:fldChar w:fldCharType="separate"/>
            </w:r>
            <w:r>
              <w:rPr>
                <w:noProof/>
                <w:webHidden/>
              </w:rPr>
              <w:t>27</w:t>
            </w:r>
            <w:r>
              <w:rPr>
                <w:noProof/>
                <w:webHidden/>
              </w:rPr>
              <w:fldChar w:fldCharType="end"/>
            </w:r>
          </w:hyperlink>
        </w:p>
        <w:p w14:paraId="4CA5C848"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93" w:history="1">
            <w:r w:rsidRPr="00007870">
              <w:rPr>
                <w:rStyle w:val="Hyperlink"/>
                <w:noProof/>
              </w:rPr>
              <w:t>3.1</w:t>
            </w:r>
            <w:r>
              <w:rPr>
                <w:rFonts w:asciiTheme="minorHAnsi" w:eastAsiaTheme="minorEastAsia" w:hAnsiTheme="minorHAnsi" w:cstheme="minorBidi"/>
                <w:noProof/>
                <w:sz w:val="22"/>
                <w:lang w:bidi="ar-SA"/>
              </w:rPr>
              <w:tab/>
            </w:r>
            <w:r w:rsidRPr="00007870">
              <w:rPr>
                <w:rStyle w:val="Hyperlink"/>
                <w:noProof/>
              </w:rPr>
              <w:t>Overview</w:t>
            </w:r>
            <w:r>
              <w:rPr>
                <w:noProof/>
                <w:webHidden/>
              </w:rPr>
              <w:tab/>
            </w:r>
            <w:r>
              <w:rPr>
                <w:noProof/>
                <w:webHidden/>
              </w:rPr>
              <w:fldChar w:fldCharType="begin"/>
            </w:r>
            <w:r>
              <w:rPr>
                <w:noProof/>
                <w:webHidden/>
              </w:rPr>
              <w:instrText xml:space="preserve"> PAGEREF _Toc437428793 \h </w:instrText>
            </w:r>
            <w:r>
              <w:rPr>
                <w:noProof/>
                <w:webHidden/>
              </w:rPr>
            </w:r>
            <w:r>
              <w:rPr>
                <w:noProof/>
                <w:webHidden/>
              </w:rPr>
              <w:fldChar w:fldCharType="separate"/>
            </w:r>
            <w:r>
              <w:rPr>
                <w:noProof/>
                <w:webHidden/>
              </w:rPr>
              <w:t>27</w:t>
            </w:r>
            <w:r>
              <w:rPr>
                <w:noProof/>
                <w:webHidden/>
              </w:rPr>
              <w:fldChar w:fldCharType="end"/>
            </w:r>
          </w:hyperlink>
        </w:p>
        <w:p w14:paraId="0F016314"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794" w:history="1">
            <w:r w:rsidRPr="00007870">
              <w:rPr>
                <w:rStyle w:val="Hyperlink"/>
                <w:noProof/>
              </w:rPr>
              <w:t>3.2</w:t>
            </w:r>
            <w:r>
              <w:rPr>
                <w:rFonts w:asciiTheme="minorHAnsi" w:eastAsiaTheme="minorEastAsia" w:hAnsiTheme="minorHAnsi" w:cstheme="minorBidi"/>
                <w:noProof/>
                <w:sz w:val="22"/>
                <w:lang w:bidi="ar-SA"/>
              </w:rPr>
              <w:tab/>
            </w:r>
            <w:r w:rsidRPr="00007870">
              <w:rPr>
                <w:rStyle w:val="Hyperlink"/>
                <w:noProof/>
              </w:rPr>
              <w:t>Acceptance Tests</w:t>
            </w:r>
            <w:r>
              <w:rPr>
                <w:noProof/>
                <w:webHidden/>
              </w:rPr>
              <w:tab/>
            </w:r>
            <w:r>
              <w:rPr>
                <w:noProof/>
                <w:webHidden/>
              </w:rPr>
              <w:fldChar w:fldCharType="begin"/>
            </w:r>
            <w:r>
              <w:rPr>
                <w:noProof/>
                <w:webHidden/>
              </w:rPr>
              <w:instrText xml:space="preserve"> PAGEREF _Toc437428794 \h </w:instrText>
            </w:r>
            <w:r>
              <w:rPr>
                <w:noProof/>
                <w:webHidden/>
              </w:rPr>
            </w:r>
            <w:r>
              <w:rPr>
                <w:noProof/>
                <w:webHidden/>
              </w:rPr>
              <w:fldChar w:fldCharType="separate"/>
            </w:r>
            <w:r>
              <w:rPr>
                <w:noProof/>
                <w:webHidden/>
              </w:rPr>
              <w:t>27</w:t>
            </w:r>
            <w:r>
              <w:rPr>
                <w:noProof/>
                <w:webHidden/>
              </w:rPr>
              <w:fldChar w:fldCharType="end"/>
            </w:r>
          </w:hyperlink>
        </w:p>
        <w:p w14:paraId="43429F7A"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95" w:history="1">
            <w:r w:rsidRPr="00007870">
              <w:rPr>
                <w:rStyle w:val="Hyperlink"/>
                <w:noProof/>
              </w:rPr>
              <w:t>3.2.1</w:t>
            </w:r>
            <w:r>
              <w:rPr>
                <w:rFonts w:asciiTheme="minorHAnsi" w:eastAsiaTheme="minorEastAsia" w:hAnsiTheme="minorHAnsi" w:cstheme="minorBidi"/>
                <w:noProof/>
                <w:sz w:val="22"/>
                <w:lang w:bidi="ar-SA"/>
              </w:rPr>
              <w:tab/>
            </w:r>
            <w:r w:rsidRPr="00007870">
              <w:rPr>
                <w:rStyle w:val="Hyperlink"/>
                <w:noProof/>
              </w:rPr>
              <w:t>Login View</w:t>
            </w:r>
            <w:r>
              <w:rPr>
                <w:noProof/>
                <w:webHidden/>
              </w:rPr>
              <w:tab/>
            </w:r>
            <w:r>
              <w:rPr>
                <w:noProof/>
                <w:webHidden/>
              </w:rPr>
              <w:fldChar w:fldCharType="begin"/>
            </w:r>
            <w:r>
              <w:rPr>
                <w:noProof/>
                <w:webHidden/>
              </w:rPr>
              <w:instrText xml:space="preserve"> PAGEREF _Toc437428795 \h </w:instrText>
            </w:r>
            <w:r>
              <w:rPr>
                <w:noProof/>
                <w:webHidden/>
              </w:rPr>
            </w:r>
            <w:r>
              <w:rPr>
                <w:noProof/>
                <w:webHidden/>
              </w:rPr>
              <w:fldChar w:fldCharType="separate"/>
            </w:r>
            <w:r>
              <w:rPr>
                <w:noProof/>
                <w:webHidden/>
              </w:rPr>
              <w:t>27</w:t>
            </w:r>
            <w:r>
              <w:rPr>
                <w:noProof/>
                <w:webHidden/>
              </w:rPr>
              <w:fldChar w:fldCharType="end"/>
            </w:r>
          </w:hyperlink>
        </w:p>
        <w:p w14:paraId="6DECE169"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96" w:history="1">
            <w:r w:rsidRPr="00007870">
              <w:rPr>
                <w:rStyle w:val="Hyperlink"/>
                <w:noProof/>
              </w:rPr>
              <w:t>3.2.2</w:t>
            </w:r>
            <w:r>
              <w:rPr>
                <w:rFonts w:asciiTheme="minorHAnsi" w:eastAsiaTheme="minorEastAsia" w:hAnsiTheme="minorHAnsi" w:cstheme="minorBidi"/>
                <w:noProof/>
                <w:sz w:val="22"/>
                <w:lang w:bidi="ar-SA"/>
              </w:rPr>
              <w:tab/>
            </w:r>
            <w:r w:rsidRPr="00007870">
              <w:rPr>
                <w:rStyle w:val="Hyperlink"/>
                <w:noProof/>
              </w:rPr>
              <w:t>Create Account view</w:t>
            </w:r>
            <w:r>
              <w:rPr>
                <w:noProof/>
                <w:webHidden/>
              </w:rPr>
              <w:tab/>
            </w:r>
            <w:r>
              <w:rPr>
                <w:noProof/>
                <w:webHidden/>
              </w:rPr>
              <w:fldChar w:fldCharType="begin"/>
            </w:r>
            <w:r>
              <w:rPr>
                <w:noProof/>
                <w:webHidden/>
              </w:rPr>
              <w:instrText xml:space="preserve"> PAGEREF _Toc437428796 \h </w:instrText>
            </w:r>
            <w:r>
              <w:rPr>
                <w:noProof/>
                <w:webHidden/>
              </w:rPr>
            </w:r>
            <w:r>
              <w:rPr>
                <w:noProof/>
                <w:webHidden/>
              </w:rPr>
              <w:fldChar w:fldCharType="separate"/>
            </w:r>
            <w:r>
              <w:rPr>
                <w:noProof/>
                <w:webHidden/>
              </w:rPr>
              <w:t>28</w:t>
            </w:r>
            <w:r>
              <w:rPr>
                <w:noProof/>
                <w:webHidden/>
              </w:rPr>
              <w:fldChar w:fldCharType="end"/>
            </w:r>
          </w:hyperlink>
        </w:p>
        <w:p w14:paraId="33906E09"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97" w:history="1">
            <w:r w:rsidRPr="00007870">
              <w:rPr>
                <w:rStyle w:val="Hyperlink"/>
                <w:noProof/>
              </w:rPr>
              <w:t>3.2.3</w:t>
            </w:r>
            <w:r>
              <w:rPr>
                <w:rFonts w:asciiTheme="minorHAnsi" w:eastAsiaTheme="minorEastAsia" w:hAnsiTheme="minorHAnsi" w:cstheme="minorBidi"/>
                <w:noProof/>
                <w:sz w:val="22"/>
                <w:lang w:bidi="ar-SA"/>
              </w:rPr>
              <w:tab/>
            </w:r>
            <w:r w:rsidRPr="00007870">
              <w:rPr>
                <w:rStyle w:val="Hyperlink"/>
                <w:noProof/>
              </w:rPr>
              <w:t>Terms and Conditions view</w:t>
            </w:r>
            <w:r>
              <w:rPr>
                <w:noProof/>
                <w:webHidden/>
              </w:rPr>
              <w:tab/>
            </w:r>
            <w:r>
              <w:rPr>
                <w:noProof/>
                <w:webHidden/>
              </w:rPr>
              <w:fldChar w:fldCharType="begin"/>
            </w:r>
            <w:r>
              <w:rPr>
                <w:noProof/>
                <w:webHidden/>
              </w:rPr>
              <w:instrText xml:space="preserve"> PAGEREF _Toc437428797 \h </w:instrText>
            </w:r>
            <w:r>
              <w:rPr>
                <w:noProof/>
                <w:webHidden/>
              </w:rPr>
            </w:r>
            <w:r>
              <w:rPr>
                <w:noProof/>
                <w:webHidden/>
              </w:rPr>
              <w:fldChar w:fldCharType="separate"/>
            </w:r>
            <w:r>
              <w:rPr>
                <w:noProof/>
                <w:webHidden/>
              </w:rPr>
              <w:t>30</w:t>
            </w:r>
            <w:r>
              <w:rPr>
                <w:noProof/>
                <w:webHidden/>
              </w:rPr>
              <w:fldChar w:fldCharType="end"/>
            </w:r>
          </w:hyperlink>
        </w:p>
        <w:p w14:paraId="46DA1088"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98" w:history="1">
            <w:r w:rsidRPr="00007870">
              <w:rPr>
                <w:rStyle w:val="Hyperlink"/>
                <w:noProof/>
              </w:rPr>
              <w:t>3.2.4</w:t>
            </w:r>
            <w:r>
              <w:rPr>
                <w:rFonts w:asciiTheme="minorHAnsi" w:eastAsiaTheme="minorEastAsia" w:hAnsiTheme="minorHAnsi" w:cstheme="minorBidi"/>
                <w:noProof/>
                <w:sz w:val="22"/>
                <w:lang w:bidi="ar-SA"/>
              </w:rPr>
              <w:tab/>
            </w:r>
            <w:r w:rsidRPr="00007870">
              <w:rPr>
                <w:rStyle w:val="Hyperlink"/>
                <w:noProof/>
              </w:rPr>
              <w:t>Home view</w:t>
            </w:r>
            <w:r>
              <w:rPr>
                <w:noProof/>
                <w:webHidden/>
              </w:rPr>
              <w:tab/>
            </w:r>
            <w:r>
              <w:rPr>
                <w:noProof/>
                <w:webHidden/>
              </w:rPr>
              <w:fldChar w:fldCharType="begin"/>
            </w:r>
            <w:r>
              <w:rPr>
                <w:noProof/>
                <w:webHidden/>
              </w:rPr>
              <w:instrText xml:space="preserve"> PAGEREF _Toc437428798 \h </w:instrText>
            </w:r>
            <w:r>
              <w:rPr>
                <w:noProof/>
                <w:webHidden/>
              </w:rPr>
            </w:r>
            <w:r>
              <w:rPr>
                <w:noProof/>
                <w:webHidden/>
              </w:rPr>
              <w:fldChar w:fldCharType="separate"/>
            </w:r>
            <w:r>
              <w:rPr>
                <w:noProof/>
                <w:webHidden/>
              </w:rPr>
              <w:t>31</w:t>
            </w:r>
            <w:r>
              <w:rPr>
                <w:noProof/>
                <w:webHidden/>
              </w:rPr>
              <w:fldChar w:fldCharType="end"/>
            </w:r>
          </w:hyperlink>
        </w:p>
        <w:p w14:paraId="36B91343"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799" w:history="1">
            <w:r w:rsidRPr="00007870">
              <w:rPr>
                <w:rStyle w:val="Hyperlink"/>
                <w:noProof/>
              </w:rPr>
              <w:t>3.2.5</w:t>
            </w:r>
            <w:r>
              <w:rPr>
                <w:rFonts w:asciiTheme="minorHAnsi" w:eastAsiaTheme="minorEastAsia" w:hAnsiTheme="minorHAnsi" w:cstheme="minorBidi"/>
                <w:noProof/>
                <w:sz w:val="22"/>
                <w:lang w:bidi="ar-SA"/>
              </w:rPr>
              <w:tab/>
            </w:r>
            <w:r w:rsidRPr="00007870">
              <w:rPr>
                <w:rStyle w:val="Hyperlink"/>
                <w:noProof/>
              </w:rPr>
              <w:t>I want food view</w:t>
            </w:r>
            <w:r>
              <w:rPr>
                <w:noProof/>
                <w:webHidden/>
              </w:rPr>
              <w:tab/>
            </w:r>
            <w:r>
              <w:rPr>
                <w:noProof/>
                <w:webHidden/>
              </w:rPr>
              <w:fldChar w:fldCharType="begin"/>
            </w:r>
            <w:r>
              <w:rPr>
                <w:noProof/>
                <w:webHidden/>
              </w:rPr>
              <w:instrText xml:space="preserve"> PAGEREF _Toc437428799 \h </w:instrText>
            </w:r>
            <w:r>
              <w:rPr>
                <w:noProof/>
                <w:webHidden/>
              </w:rPr>
            </w:r>
            <w:r>
              <w:rPr>
                <w:noProof/>
                <w:webHidden/>
              </w:rPr>
              <w:fldChar w:fldCharType="separate"/>
            </w:r>
            <w:r>
              <w:rPr>
                <w:noProof/>
                <w:webHidden/>
              </w:rPr>
              <w:t>31</w:t>
            </w:r>
            <w:r>
              <w:rPr>
                <w:noProof/>
                <w:webHidden/>
              </w:rPr>
              <w:fldChar w:fldCharType="end"/>
            </w:r>
          </w:hyperlink>
        </w:p>
        <w:p w14:paraId="7524D3B8"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800" w:history="1">
            <w:r w:rsidRPr="00007870">
              <w:rPr>
                <w:rStyle w:val="Hyperlink"/>
                <w:noProof/>
              </w:rPr>
              <w:t>3.2.6</w:t>
            </w:r>
            <w:r>
              <w:rPr>
                <w:rFonts w:asciiTheme="minorHAnsi" w:eastAsiaTheme="minorEastAsia" w:hAnsiTheme="minorHAnsi" w:cstheme="minorBidi"/>
                <w:noProof/>
                <w:sz w:val="22"/>
                <w:lang w:bidi="ar-SA"/>
              </w:rPr>
              <w:tab/>
            </w:r>
            <w:r w:rsidRPr="00007870">
              <w:rPr>
                <w:rStyle w:val="Hyperlink"/>
                <w:noProof/>
              </w:rPr>
              <w:t>Select Restaurant view</w:t>
            </w:r>
            <w:r>
              <w:rPr>
                <w:noProof/>
                <w:webHidden/>
              </w:rPr>
              <w:tab/>
            </w:r>
            <w:r>
              <w:rPr>
                <w:noProof/>
                <w:webHidden/>
              </w:rPr>
              <w:fldChar w:fldCharType="begin"/>
            </w:r>
            <w:r>
              <w:rPr>
                <w:noProof/>
                <w:webHidden/>
              </w:rPr>
              <w:instrText xml:space="preserve"> PAGEREF _Toc437428800 \h </w:instrText>
            </w:r>
            <w:r>
              <w:rPr>
                <w:noProof/>
                <w:webHidden/>
              </w:rPr>
            </w:r>
            <w:r>
              <w:rPr>
                <w:noProof/>
                <w:webHidden/>
              </w:rPr>
              <w:fldChar w:fldCharType="separate"/>
            </w:r>
            <w:r>
              <w:rPr>
                <w:noProof/>
                <w:webHidden/>
              </w:rPr>
              <w:t>33</w:t>
            </w:r>
            <w:r>
              <w:rPr>
                <w:noProof/>
                <w:webHidden/>
              </w:rPr>
              <w:fldChar w:fldCharType="end"/>
            </w:r>
          </w:hyperlink>
        </w:p>
        <w:p w14:paraId="20DB26A4"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801" w:history="1">
            <w:r w:rsidRPr="00007870">
              <w:rPr>
                <w:rStyle w:val="Hyperlink"/>
                <w:noProof/>
              </w:rPr>
              <w:t>3.2.7</w:t>
            </w:r>
            <w:r>
              <w:rPr>
                <w:rFonts w:asciiTheme="minorHAnsi" w:eastAsiaTheme="minorEastAsia" w:hAnsiTheme="minorHAnsi" w:cstheme="minorBidi"/>
                <w:noProof/>
                <w:sz w:val="22"/>
                <w:lang w:bidi="ar-SA"/>
              </w:rPr>
              <w:tab/>
            </w:r>
            <w:r w:rsidRPr="00007870">
              <w:rPr>
                <w:rStyle w:val="Hyperlink"/>
                <w:noProof/>
              </w:rPr>
              <w:t>Food Item view</w:t>
            </w:r>
            <w:r>
              <w:rPr>
                <w:noProof/>
                <w:webHidden/>
              </w:rPr>
              <w:tab/>
            </w:r>
            <w:r>
              <w:rPr>
                <w:noProof/>
                <w:webHidden/>
              </w:rPr>
              <w:fldChar w:fldCharType="begin"/>
            </w:r>
            <w:r>
              <w:rPr>
                <w:noProof/>
                <w:webHidden/>
              </w:rPr>
              <w:instrText xml:space="preserve"> PAGEREF _Toc437428801 \h </w:instrText>
            </w:r>
            <w:r>
              <w:rPr>
                <w:noProof/>
                <w:webHidden/>
              </w:rPr>
            </w:r>
            <w:r>
              <w:rPr>
                <w:noProof/>
                <w:webHidden/>
              </w:rPr>
              <w:fldChar w:fldCharType="separate"/>
            </w:r>
            <w:r>
              <w:rPr>
                <w:noProof/>
                <w:webHidden/>
              </w:rPr>
              <w:t>34</w:t>
            </w:r>
            <w:r>
              <w:rPr>
                <w:noProof/>
                <w:webHidden/>
              </w:rPr>
              <w:fldChar w:fldCharType="end"/>
            </w:r>
          </w:hyperlink>
        </w:p>
        <w:p w14:paraId="12663188"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802" w:history="1">
            <w:r w:rsidRPr="00007870">
              <w:rPr>
                <w:rStyle w:val="Hyperlink"/>
                <w:noProof/>
              </w:rPr>
              <w:t>3.2.8</w:t>
            </w:r>
            <w:r>
              <w:rPr>
                <w:rFonts w:asciiTheme="minorHAnsi" w:eastAsiaTheme="minorEastAsia" w:hAnsiTheme="minorHAnsi" w:cstheme="minorBidi"/>
                <w:noProof/>
                <w:sz w:val="22"/>
                <w:lang w:bidi="ar-SA"/>
              </w:rPr>
              <w:tab/>
            </w:r>
            <w:r w:rsidRPr="00007870">
              <w:rPr>
                <w:rStyle w:val="Hyperlink"/>
                <w:noProof/>
              </w:rPr>
              <w:t>Available Drivers view</w:t>
            </w:r>
            <w:r>
              <w:rPr>
                <w:noProof/>
                <w:webHidden/>
              </w:rPr>
              <w:tab/>
            </w:r>
            <w:r>
              <w:rPr>
                <w:noProof/>
                <w:webHidden/>
              </w:rPr>
              <w:fldChar w:fldCharType="begin"/>
            </w:r>
            <w:r>
              <w:rPr>
                <w:noProof/>
                <w:webHidden/>
              </w:rPr>
              <w:instrText xml:space="preserve"> PAGEREF _Toc437428802 \h </w:instrText>
            </w:r>
            <w:r>
              <w:rPr>
                <w:noProof/>
                <w:webHidden/>
              </w:rPr>
            </w:r>
            <w:r>
              <w:rPr>
                <w:noProof/>
                <w:webHidden/>
              </w:rPr>
              <w:fldChar w:fldCharType="separate"/>
            </w:r>
            <w:r>
              <w:rPr>
                <w:noProof/>
                <w:webHidden/>
              </w:rPr>
              <w:t>34</w:t>
            </w:r>
            <w:r>
              <w:rPr>
                <w:noProof/>
                <w:webHidden/>
              </w:rPr>
              <w:fldChar w:fldCharType="end"/>
            </w:r>
          </w:hyperlink>
        </w:p>
        <w:p w14:paraId="7586DA9C" w14:textId="77777777" w:rsidR="008A7B16" w:rsidRDefault="008A7B16">
          <w:pPr>
            <w:pStyle w:val="TOC3"/>
            <w:tabs>
              <w:tab w:val="left" w:pos="1100"/>
              <w:tab w:val="right" w:leader="dot" w:pos="9350"/>
            </w:tabs>
            <w:rPr>
              <w:rFonts w:asciiTheme="minorHAnsi" w:eastAsiaTheme="minorEastAsia" w:hAnsiTheme="minorHAnsi" w:cstheme="minorBidi"/>
              <w:noProof/>
              <w:sz w:val="22"/>
              <w:lang w:bidi="ar-SA"/>
            </w:rPr>
          </w:pPr>
          <w:hyperlink w:anchor="_Toc437428803" w:history="1">
            <w:r w:rsidRPr="00007870">
              <w:rPr>
                <w:rStyle w:val="Hyperlink"/>
                <w:noProof/>
              </w:rPr>
              <w:t>3.2.9</w:t>
            </w:r>
            <w:r>
              <w:rPr>
                <w:rFonts w:asciiTheme="minorHAnsi" w:eastAsiaTheme="minorEastAsia" w:hAnsiTheme="minorHAnsi" w:cstheme="minorBidi"/>
                <w:noProof/>
                <w:sz w:val="22"/>
                <w:lang w:bidi="ar-SA"/>
              </w:rPr>
              <w:tab/>
            </w:r>
            <w:r w:rsidRPr="00007870">
              <w:rPr>
                <w:rStyle w:val="Hyperlink"/>
                <w:noProof/>
              </w:rPr>
              <w:t>Delivery Location view</w:t>
            </w:r>
            <w:r>
              <w:rPr>
                <w:noProof/>
                <w:webHidden/>
              </w:rPr>
              <w:tab/>
            </w:r>
            <w:r>
              <w:rPr>
                <w:noProof/>
                <w:webHidden/>
              </w:rPr>
              <w:fldChar w:fldCharType="begin"/>
            </w:r>
            <w:r>
              <w:rPr>
                <w:noProof/>
                <w:webHidden/>
              </w:rPr>
              <w:instrText xml:space="preserve"> PAGEREF _Toc437428803 \h </w:instrText>
            </w:r>
            <w:r>
              <w:rPr>
                <w:noProof/>
                <w:webHidden/>
              </w:rPr>
            </w:r>
            <w:r>
              <w:rPr>
                <w:noProof/>
                <w:webHidden/>
              </w:rPr>
              <w:fldChar w:fldCharType="separate"/>
            </w:r>
            <w:r>
              <w:rPr>
                <w:noProof/>
                <w:webHidden/>
              </w:rPr>
              <w:t>35</w:t>
            </w:r>
            <w:r>
              <w:rPr>
                <w:noProof/>
                <w:webHidden/>
              </w:rPr>
              <w:fldChar w:fldCharType="end"/>
            </w:r>
          </w:hyperlink>
        </w:p>
        <w:p w14:paraId="517D9951" w14:textId="77777777" w:rsidR="008A7B16" w:rsidRDefault="008A7B16">
          <w:pPr>
            <w:pStyle w:val="TOC3"/>
            <w:tabs>
              <w:tab w:val="left" w:pos="1320"/>
              <w:tab w:val="right" w:leader="dot" w:pos="9350"/>
            </w:tabs>
            <w:rPr>
              <w:rFonts w:asciiTheme="minorHAnsi" w:eastAsiaTheme="minorEastAsia" w:hAnsiTheme="minorHAnsi" w:cstheme="minorBidi"/>
              <w:noProof/>
              <w:sz w:val="22"/>
              <w:lang w:bidi="ar-SA"/>
            </w:rPr>
          </w:pPr>
          <w:hyperlink w:anchor="_Toc437428804" w:history="1">
            <w:r w:rsidRPr="00007870">
              <w:rPr>
                <w:rStyle w:val="Hyperlink"/>
                <w:noProof/>
              </w:rPr>
              <w:t>3.2.10</w:t>
            </w:r>
            <w:r>
              <w:rPr>
                <w:rFonts w:asciiTheme="minorHAnsi" w:eastAsiaTheme="minorEastAsia" w:hAnsiTheme="minorHAnsi" w:cstheme="minorBidi"/>
                <w:noProof/>
                <w:sz w:val="22"/>
                <w:lang w:bidi="ar-SA"/>
              </w:rPr>
              <w:tab/>
            </w:r>
            <w:r w:rsidRPr="00007870">
              <w:rPr>
                <w:rStyle w:val="Hyperlink"/>
                <w:noProof/>
              </w:rPr>
              <w:t>Expires In view</w:t>
            </w:r>
            <w:r>
              <w:rPr>
                <w:noProof/>
                <w:webHidden/>
              </w:rPr>
              <w:tab/>
            </w:r>
            <w:r>
              <w:rPr>
                <w:noProof/>
                <w:webHidden/>
              </w:rPr>
              <w:fldChar w:fldCharType="begin"/>
            </w:r>
            <w:r>
              <w:rPr>
                <w:noProof/>
                <w:webHidden/>
              </w:rPr>
              <w:instrText xml:space="preserve"> PAGEREF _Toc437428804 \h </w:instrText>
            </w:r>
            <w:r>
              <w:rPr>
                <w:noProof/>
                <w:webHidden/>
              </w:rPr>
            </w:r>
            <w:r>
              <w:rPr>
                <w:noProof/>
                <w:webHidden/>
              </w:rPr>
              <w:fldChar w:fldCharType="separate"/>
            </w:r>
            <w:r>
              <w:rPr>
                <w:noProof/>
                <w:webHidden/>
              </w:rPr>
              <w:t>36</w:t>
            </w:r>
            <w:r>
              <w:rPr>
                <w:noProof/>
                <w:webHidden/>
              </w:rPr>
              <w:fldChar w:fldCharType="end"/>
            </w:r>
          </w:hyperlink>
        </w:p>
        <w:p w14:paraId="5A6FA200" w14:textId="77777777" w:rsidR="008A7B16" w:rsidRDefault="008A7B16">
          <w:pPr>
            <w:pStyle w:val="TOC3"/>
            <w:tabs>
              <w:tab w:val="left" w:pos="1320"/>
              <w:tab w:val="right" w:leader="dot" w:pos="9350"/>
            </w:tabs>
            <w:rPr>
              <w:rFonts w:asciiTheme="minorHAnsi" w:eastAsiaTheme="minorEastAsia" w:hAnsiTheme="minorHAnsi" w:cstheme="minorBidi"/>
              <w:noProof/>
              <w:sz w:val="22"/>
              <w:lang w:bidi="ar-SA"/>
            </w:rPr>
          </w:pPr>
          <w:hyperlink w:anchor="_Toc437428805" w:history="1">
            <w:r w:rsidRPr="00007870">
              <w:rPr>
                <w:rStyle w:val="Hyperlink"/>
                <w:noProof/>
              </w:rPr>
              <w:t>3.2.11</w:t>
            </w:r>
            <w:r>
              <w:rPr>
                <w:rFonts w:asciiTheme="minorHAnsi" w:eastAsiaTheme="minorEastAsia" w:hAnsiTheme="minorHAnsi" w:cstheme="minorBidi"/>
                <w:noProof/>
                <w:sz w:val="22"/>
                <w:lang w:bidi="ar-SA"/>
              </w:rPr>
              <w:tab/>
            </w:r>
            <w:r w:rsidRPr="00007870">
              <w:rPr>
                <w:rStyle w:val="Hyperlink"/>
                <w:noProof/>
              </w:rPr>
              <w:t>Current Order view</w:t>
            </w:r>
            <w:r>
              <w:rPr>
                <w:noProof/>
                <w:webHidden/>
              </w:rPr>
              <w:tab/>
            </w:r>
            <w:r>
              <w:rPr>
                <w:noProof/>
                <w:webHidden/>
              </w:rPr>
              <w:fldChar w:fldCharType="begin"/>
            </w:r>
            <w:r>
              <w:rPr>
                <w:noProof/>
                <w:webHidden/>
              </w:rPr>
              <w:instrText xml:space="preserve"> PAGEREF _Toc437428805 \h </w:instrText>
            </w:r>
            <w:r>
              <w:rPr>
                <w:noProof/>
                <w:webHidden/>
              </w:rPr>
            </w:r>
            <w:r>
              <w:rPr>
                <w:noProof/>
                <w:webHidden/>
              </w:rPr>
              <w:fldChar w:fldCharType="separate"/>
            </w:r>
            <w:r>
              <w:rPr>
                <w:noProof/>
                <w:webHidden/>
              </w:rPr>
              <w:t>38</w:t>
            </w:r>
            <w:r>
              <w:rPr>
                <w:noProof/>
                <w:webHidden/>
              </w:rPr>
              <w:fldChar w:fldCharType="end"/>
            </w:r>
          </w:hyperlink>
        </w:p>
        <w:p w14:paraId="07A6B138" w14:textId="77777777" w:rsidR="008A7B16" w:rsidRDefault="008A7B16">
          <w:pPr>
            <w:pStyle w:val="TOC3"/>
            <w:tabs>
              <w:tab w:val="left" w:pos="1320"/>
              <w:tab w:val="right" w:leader="dot" w:pos="9350"/>
            </w:tabs>
            <w:rPr>
              <w:rFonts w:asciiTheme="minorHAnsi" w:eastAsiaTheme="minorEastAsia" w:hAnsiTheme="minorHAnsi" w:cstheme="minorBidi"/>
              <w:noProof/>
              <w:sz w:val="22"/>
              <w:lang w:bidi="ar-SA"/>
            </w:rPr>
          </w:pPr>
          <w:hyperlink w:anchor="_Toc437428806" w:history="1">
            <w:r w:rsidRPr="00007870">
              <w:rPr>
                <w:rStyle w:val="Hyperlink"/>
                <w:noProof/>
              </w:rPr>
              <w:t>3.2.12</w:t>
            </w:r>
            <w:r>
              <w:rPr>
                <w:rFonts w:asciiTheme="minorHAnsi" w:eastAsiaTheme="minorEastAsia" w:hAnsiTheme="minorHAnsi" w:cstheme="minorBidi"/>
                <w:noProof/>
                <w:sz w:val="22"/>
                <w:lang w:bidi="ar-SA"/>
              </w:rPr>
              <w:tab/>
            </w:r>
            <w:r w:rsidRPr="00007870">
              <w:rPr>
                <w:rStyle w:val="Hyperlink"/>
                <w:noProof/>
              </w:rPr>
              <w:t>My Orders view</w:t>
            </w:r>
            <w:r>
              <w:rPr>
                <w:noProof/>
                <w:webHidden/>
              </w:rPr>
              <w:tab/>
            </w:r>
            <w:r>
              <w:rPr>
                <w:noProof/>
                <w:webHidden/>
              </w:rPr>
              <w:fldChar w:fldCharType="begin"/>
            </w:r>
            <w:r>
              <w:rPr>
                <w:noProof/>
                <w:webHidden/>
              </w:rPr>
              <w:instrText xml:space="preserve"> PAGEREF _Toc437428806 \h </w:instrText>
            </w:r>
            <w:r>
              <w:rPr>
                <w:noProof/>
                <w:webHidden/>
              </w:rPr>
            </w:r>
            <w:r>
              <w:rPr>
                <w:noProof/>
                <w:webHidden/>
              </w:rPr>
              <w:fldChar w:fldCharType="separate"/>
            </w:r>
            <w:r>
              <w:rPr>
                <w:noProof/>
                <w:webHidden/>
              </w:rPr>
              <w:t>39</w:t>
            </w:r>
            <w:r>
              <w:rPr>
                <w:noProof/>
                <w:webHidden/>
              </w:rPr>
              <w:fldChar w:fldCharType="end"/>
            </w:r>
          </w:hyperlink>
        </w:p>
        <w:p w14:paraId="20E9754E" w14:textId="77777777" w:rsidR="008A7B16" w:rsidRDefault="008A7B16">
          <w:pPr>
            <w:pStyle w:val="TOC3"/>
            <w:tabs>
              <w:tab w:val="left" w:pos="1320"/>
              <w:tab w:val="right" w:leader="dot" w:pos="9350"/>
            </w:tabs>
            <w:rPr>
              <w:rFonts w:asciiTheme="minorHAnsi" w:eastAsiaTheme="minorEastAsia" w:hAnsiTheme="minorHAnsi" w:cstheme="minorBidi"/>
              <w:noProof/>
              <w:sz w:val="22"/>
              <w:lang w:bidi="ar-SA"/>
            </w:rPr>
          </w:pPr>
          <w:hyperlink w:anchor="_Toc437428807" w:history="1">
            <w:r w:rsidRPr="00007870">
              <w:rPr>
                <w:rStyle w:val="Hyperlink"/>
                <w:noProof/>
              </w:rPr>
              <w:t>3.2.13</w:t>
            </w:r>
            <w:r>
              <w:rPr>
                <w:rFonts w:asciiTheme="minorHAnsi" w:eastAsiaTheme="minorEastAsia" w:hAnsiTheme="minorHAnsi" w:cstheme="minorBidi"/>
                <w:noProof/>
                <w:sz w:val="22"/>
                <w:lang w:bidi="ar-SA"/>
              </w:rPr>
              <w:tab/>
            </w:r>
            <w:r w:rsidRPr="00007870">
              <w:rPr>
                <w:rStyle w:val="Hyperlink"/>
                <w:noProof/>
              </w:rPr>
              <w:t>Restaurants Tab view</w:t>
            </w:r>
            <w:r>
              <w:rPr>
                <w:noProof/>
                <w:webHidden/>
              </w:rPr>
              <w:tab/>
            </w:r>
            <w:r>
              <w:rPr>
                <w:noProof/>
                <w:webHidden/>
              </w:rPr>
              <w:fldChar w:fldCharType="begin"/>
            </w:r>
            <w:r>
              <w:rPr>
                <w:noProof/>
                <w:webHidden/>
              </w:rPr>
              <w:instrText xml:space="preserve"> PAGEREF _Toc437428807 \h </w:instrText>
            </w:r>
            <w:r>
              <w:rPr>
                <w:noProof/>
                <w:webHidden/>
              </w:rPr>
            </w:r>
            <w:r>
              <w:rPr>
                <w:noProof/>
                <w:webHidden/>
              </w:rPr>
              <w:fldChar w:fldCharType="separate"/>
            </w:r>
            <w:r>
              <w:rPr>
                <w:noProof/>
                <w:webHidden/>
              </w:rPr>
              <w:t>39</w:t>
            </w:r>
            <w:r>
              <w:rPr>
                <w:noProof/>
                <w:webHidden/>
              </w:rPr>
              <w:fldChar w:fldCharType="end"/>
            </w:r>
          </w:hyperlink>
        </w:p>
        <w:p w14:paraId="37460183" w14:textId="77777777" w:rsidR="008A7B16" w:rsidRDefault="008A7B16">
          <w:pPr>
            <w:pStyle w:val="TOC3"/>
            <w:tabs>
              <w:tab w:val="left" w:pos="1320"/>
              <w:tab w:val="right" w:leader="dot" w:pos="9350"/>
            </w:tabs>
            <w:rPr>
              <w:rFonts w:asciiTheme="minorHAnsi" w:eastAsiaTheme="minorEastAsia" w:hAnsiTheme="minorHAnsi" w:cstheme="minorBidi"/>
              <w:noProof/>
              <w:sz w:val="22"/>
              <w:lang w:bidi="ar-SA"/>
            </w:rPr>
          </w:pPr>
          <w:hyperlink w:anchor="_Toc437428808" w:history="1">
            <w:r w:rsidRPr="00007870">
              <w:rPr>
                <w:rStyle w:val="Hyperlink"/>
                <w:noProof/>
              </w:rPr>
              <w:t>3.2.14</w:t>
            </w:r>
            <w:r>
              <w:rPr>
                <w:rFonts w:asciiTheme="minorHAnsi" w:eastAsiaTheme="minorEastAsia" w:hAnsiTheme="minorHAnsi" w:cstheme="minorBidi"/>
                <w:noProof/>
                <w:sz w:val="22"/>
                <w:lang w:bidi="ar-SA"/>
              </w:rPr>
              <w:tab/>
            </w:r>
            <w:r w:rsidRPr="00007870">
              <w:rPr>
                <w:rStyle w:val="Hyperlink"/>
                <w:noProof/>
              </w:rPr>
              <w:t>Orders Tab view</w:t>
            </w:r>
            <w:r>
              <w:rPr>
                <w:noProof/>
                <w:webHidden/>
              </w:rPr>
              <w:tab/>
            </w:r>
            <w:r>
              <w:rPr>
                <w:noProof/>
                <w:webHidden/>
              </w:rPr>
              <w:fldChar w:fldCharType="begin"/>
            </w:r>
            <w:r>
              <w:rPr>
                <w:noProof/>
                <w:webHidden/>
              </w:rPr>
              <w:instrText xml:space="preserve"> PAGEREF _Toc437428808 \h </w:instrText>
            </w:r>
            <w:r>
              <w:rPr>
                <w:noProof/>
                <w:webHidden/>
              </w:rPr>
            </w:r>
            <w:r>
              <w:rPr>
                <w:noProof/>
                <w:webHidden/>
              </w:rPr>
              <w:fldChar w:fldCharType="separate"/>
            </w:r>
            <w:r>
              <w:rPr>
                <w:noProof/>
                <w:webHidden/>
              </w:rPr>
              <w:t>42</w:t>
            </w:r>
            <w:r>
              <w:rPr>
                <w:noProof/>
                <w:webHidden/>
              </w:rPr>
              <w:fldChar w:fldCharType="end"/>
            </w:r>
          </w:hyperlink>
        </w:p>
        <w:p w14:paraId="13B4BFB5" w14:textId="77777777" w:rsidR="008A7B16" w:rsidRDefault="008A7B16">
          <w:pPr>
            <w:pStyle w:val="TOC3"/>
            <w:tabs>
              <w:tab w:val="left" w:pos="1320"/>
              <w:tab w:val="right" w:leader="dot" w:pos="9350"/>
            </w:tabs>
            <w:rPr>
              <w:rFonts w:asciiTheme="minorHAnsi" w:eastAsiaTheme="minorEastAsia" w:hAnsiTheme="minorHAnsi" w:cstheme="minorBidi"/>
              <w:noProof/>
              <w:sz w:val="22"/>
              <w:lang w:bidi="ar-SA"/>
            </w:rPr>
          </w:pPr>
          <w:hyperlink w:anchor="_Toc437428809" w:history="1">
            <w:r w:rsidRPr="00007870">
              <w:rPr>
                <w:rStyle w:val="Hyperlink"/>
                <w:noProof/>
              </w:rPr>
              <w:t>3.2.15</w:t>
            </w:r>
            <w:r>
              <w:rPr>
                <w:rFonts w:asciiTheme="minorHAnsi" w:eastAsiaTheme="minorEastAsia" w:hAnsiTheme="minorHAnsi" w:cstheme="minorBidi"/>
                <w:noProof/>
                <w:sz w:val="22"/>
                <w:lang w:bidi="ar-SA"/>
              </w:rPr>
              <w:tab/>
            </w:r>
            <w:r w:rsidRPr="00007870">
              <w:rPr>
                <w:rStyle w:val="Hyperlink"/>
                <w:noProof/>
              </w:rPr>
              <w:t>Order Pickup view</w:t>
            </w:r>
            <w:r>
              <w:rPr>
                <w:noProof/>
                <w:webHidden/>
              </w:rPr>
              <w:tab/>
            </w:r>
            <w:r>
              <w:rPr>
                <w:noProof/>
                <w:webHidden/>
              </w:rPr>
              <w:fldChar w:fldCharType="begin"/>
            </w:r>
            <w:r>
              <w:rPr>
                <w:noProof/>
                <w:webHidden/>
              </w:rPr>
              <w:instrText xml:space="preserve"> PAGEREF _Toc437428809 \h </w:instrText>
            </w:r>
            <w:r>
              <w:rPr>
                <w:noProof/>
                <w:webHidden/>
              </w:rPr>
            </w:r>
            <w:r>
              <w:rPr>
                <w:noProof/>
                <w:webHidden/>
              </w:rPr>
              <w:fldChar w:fldCharType="separate"/>
            </w:r>
            <w:r>
              <w:rPr>
                <w:noProof/>
                <w:webHidden/>
              </w:rPr>
              <w:t>42</w:t>
            </w:r>
            <w:r>
              <w:rPr>
                <w:noProof/>
                <w:webHidden/>
              </w:rPr>
              <w:fldChar w:fldCharType="end"/>
            </w:r>
          </w:hyperlink>
        </w:p>
        <w:p w14:paraId="182B3050" w14:textId="77777777" w:rsidR="008A7B16" w:rsidRDefault="008A7B16">
          <w:pPr>
            <w:pStyle w:val="TOC3"/>
            <w:tabs>
              <w:tab w:val="left" w:pos="1320"/>
              <w:tab w:val="right" w:leader="dot" w:pos="9350"/>
            </w:tabs>
            <w:rPr>
              <w:rFonts w:asciiTheme="minorHAnsi" w:eastAsiaTheme="minorEastAsia" w:hAnsiTheme="minorHAnsi" w:cstheme="minorBidi"/>
              <w:noProof/>
              <w:sz w:val="22"/>
              <w:lang w:bidi="ar-SA"/>
            </w:rPr>
          </w:pPr>
          <w:hyperlink w:anchor="_Toc437428810" w:history="1">
            <w:r w:rsidRPr="00007870">
              <w:rPr>
                <w:rStyle w:val="Hyperlink"/>
                <w:noProof/>
              </w:rPr>
              <w:t>3.2.16</w:t>
            </w:r>
            <w:r>
              <w:rPr>
                <w:rFonts w:asciiTheme="minorHAnsi" w:eastAsiaTheme="minorEastAsia" w:hAnsiTheme="minorHAnsi" w:cstheme="minorBidi"/>
                <w:noProof/>
                <w:sz w:val="22"/>
                <w:lang w:bidi="ar-SA"/>
              </w:rPr>
              <w:tab/>
            </w:r>
            <w:r w:rsidRPr="00007870">
              <w:rPr>
                <w:rStyle w:val="Hyperlink"/>
                <w:noProof/>
              </w:rPr>
              <w:t>Paid for Food view</w:t>
            </w:r>
            <w:r>
              <w:rPr>
                <w:noProof/>
                <w:webHidden/>
              </w:rPr>
              <w:tab/>
            </w:r>
            <w:r>
              <w:rPr>
                <w:noProof/>
                <w:webHidden/>
              </w:rPr>
              <w:fldChar w:fldCharType="begin"/>
            </w:r>
            <w:r>
              <w:rPr>
                <w:noProof/>
                <w:webHidden/>
              </w:rPr>
              <w:instrText xml:space="preserve"> PAGEREF _Toc437428810 \h </w:instrText>
            </w:r>
            <w:r>
              <w:rPr>
                <w:noProof/>
                <w:webHidden/>
              </w:rPr>
            </w:r>
            <w:r>
              <w:rPr>
                <w:noProof/>
                <w:webHidden/>
              </w:rPr>
              <w:fldChar w:fldCharType="separate"/>
            </w:r>
            <w:r>
              <w:rPr>
                <w:noProof/>
                <w:webHidden/>
              </w:rPr>
              <w:t>43</w:t>
            </w:r>
            <w:r>
              <w:rPr>
                <w:noProof/>
                <w:webHidden/>
              </w:rPr>
              <w:fldChar w:fldCharType="end"/>
            </w:r>
          </w:hyperlink>
        </w:p>
        <w:p w14:paraId="4BE93152" w14:textId="77777777" w:rsidR="008A7B16" w:rsidRDefault="008A7B16">
          <w:pPr>
            <w:pStyle w:val="TOC3"/>
            <w:tabs>
              <w:tab w:val="left" w:pos="1320"/>
              <w:tab w:val="right" w:leader="dot" w:pos="9350"/>
            </w:tabs>
            <w:rPr>
              <w:rFonts w:asciiTheme="minorHAnsi" w:eastAsiaTheme="minorEastAsia" w:hAnsiTheme="minorHAnsi" w:cstheme="minorBidi"/>
              <w:noProof/>
              <w:sz w:val="22"/>
              <w:lang w:bidi="ar-SA"/>
            </w:rPr>
          </w:pPr>
          <w:hyperlink w:anchor="_Toc437428811" w:history="1">
            <w:r w:rsidRPr="00007870">
              <w:rPr>
                <w:rStyle w:val="Hyperlink"/>
                <w:noProof/>
              </w:rPr>
              <w:t>3.2.17</w:t>
            </w:r>
            <w:r>
              <w:rPr>
                <w:rFonts w:asciiTheme="minorHAnsi" w:eastAsiaTheme="minorEastAsia" w:hAnsiTheme="minorHAnsi" w:cstheme="minorBidi"/>
                <w:noProof/>
                <w:sz w:val="22"/>
                <w:lang w:bidi="ar-SA"/>
              </w:rPr>
              <w:tab/>
            </w:r>
            <w:r w:rsidRPr="00007870">
              <w:rPr>
                <w:rStyle w:val="Hyperlink"/>
                <w:noProof/>
              </w:rPr>
              <w:t>Order Confirmation view</w:t>
            </w:r>
            <w:r>
              <w:rPr>
                <w:noProof/>
                <w:webHidden/>
              </w:rPr>
              <w:tab/>
            </w:r>
            <w:r>
              <w:rPr>
                <w:noProof/>
                <w:webHidden/>
              </w:rPr>
              <w:fldChar w:fldCharType="begin"/>
            </w:r>
            <w:r>
              <w:rPr>
                <w:noProof/>
                <w:webHidden/>
              </w:rPr>
              <w:instrText xml:space="preserve"> PAGEREF _Toc437428811 \h </w:instrText>
            </w:r>
            <w:r>
              <w:rPr>
                <w:noProof/>
                <w:webHidden/>
              </w:rPr>
            </w:r>
            <w:r>
              <w:rPr>
                <w:noProof/>
                <w:webHidden/>
              </w:rPr>
              <w:fldChar w:fldCharType="separate"/>
            </w:r>
            <w:r>
              <w:rPr>
                <w:noProof/>
                <w:webHidden/>
              </w:rPr>
              <w:t>44</w:t>
            </w:r>
            <w:r>
              <w:rPr>
                <w:noProof/>
                <w:webHidden/>
              </w:rPr>
              <w:fldChar w:fldCharType="end"/>
            </w:r>
          </w:hyperlink>
        </w:p>
        <w:p w14:paraId="4C1602D6" w14:textId="77777777" w:rsidR="008A7B16" w:rsidRDefault="008A7B16">
          <w:pPr>
            <w:pStyle w:val="TOC3"/>
            <w:tabs>
              <w:tab w:val="left" w:pos="1320"/>
              <w:tab w:val="right" w:leader="dot" w:pos="9350"/>
            </w:tabs>
            <w:rPr>
              <w:rFonts w:asciiTheme="minorHAnsi" w:eastAsiaTheme="minorEastAsia" w:hAnsiTheme="minorHAnsi" w:cstheme="minorBidi"/>
              <w:noProof/>
              <w:sz w:val="22"/>
              <w:lang w:bidi="ar-SA"/>
            </w:rPr>
          </w:pPr>
          <w:hyperlink w:anchor="_Toc437428812" w:history="1">
            <w:r w:rsidRPr="00007870">
              <w:rPr>
                <w:rStyle w:val="Hyperlink"/>
                <w:noProof/>
              </w:rPr>
              <w:t>3.2.18</w:t>
            </w:r>
            <w:r>
              <w:rPr>
                <w:rFonts w:asciiTheme="minorHAnsi" w:eastAsiaTheme="minorEastAsia" w:hAnsiTheme="minorHAnsi" w:cstheme="minorBidi"/>
                <w:noProof/>
                <w:sz w:val="22"/>
                <w:lang w:bidi="ar-SA"/>
              </w:rPr>
              <w:tab/>
            </w:r>
            <w:r w:rsidRPr="00007870">
              <w:rPr>
                <w:rStyle w:val="Hyperlink"/>
                <w:noProof/>
              </w:rPr>
              <w:t>Settings view</w:t>
            </w:r>
            <w:r>
              <w:rPr>
                <w:noProof/>
                <w:webHidden/>
              </w:rPr>
              <w:tab/>
            </w:r>
            <w:r>
              <w:rPr>
                <w:noProof/>
                <w:webHidden/>
              </w:rPr>
              <w:fldChar w:fldCharType="begin"/>
            </w:r>
            <w:r>
              <w:rPr>
                <w:noProof/>
                <w:webHidden/>
              </w:rPr>
              <w:instrText xml:space="preserve"> PAGEREF _Toc437428812 \h </w:instrText>
            </w:r>
            <w:r>
              <w:rPr>
                <w:noProof/>
                <w:webHidden/>
              </w:rPr>
            </w:r>
            <w:r>
              <w:rPr>
                <w:noProof/>
                <w:webHidden/>
              </w:rPr>
              <w:fldChar w:fldCharType="separate"/>
            </w:r>
            <w:r>
              <w:rPr>
                <w:noProof/>
                <w:webHidden/>
              </w:rPr>
              <w:t>44</w:t>
            </w:r>
            <w:r>
              <w:rPr>
                <w:noProof/>
                <w:webHidden/>
              </w:rPr>
              <w:fldChar w:fldCharType="end"/>
            </w:r>
          </w:hyperlink>
        </w:p>
        <w:p w14:paraId="0377A2BD" w14:textId="77777777" w:rsidR="008A7B16" w:rsidRDefault="008A7B16">
          <w:pPr>
            <w:pStyle w:val="TOC1"/>
            <w:rPr>
              <w:rFonts w:asciiTheme="minorHAnsi" w:eastAsiaTheme="minorEastAsia" w:hAnsiTheme="minorHAnsi" w:cstheme="minorBidi"/>
              <w:noProof/>
              <w:sz w:val="22"/>
              <w:lang w:bidi="ar-SA"/>
            </w:rPr>
          </w:pPr>
          <w:hyperlink w:anchor="_Toc437428813" w:history="1">
            <w:r w:rsidRPr="00007870">
              <w:rPr>
                <w:rStyle w:val="Hyperlink"/>
                <w:noProof/>
              </w:rPr>
              <w:t>4</w:t>
            </w:r>
            <w:r>
              <w:rPr>
                <w:rFonts w:asciiTheme="minorHAnsi" w:eastAsiaTheme="minorEastAsia" w:hAnsiTheme="minorHAnsi" w:cstheme="minorBidi"/>
                <w:noProof/>
                <w:sz w:val="22"/>
                <w:lang w:bidi="ar-SA"/>
              </w:rPr>
              <w:tab/>
            </w:r>
            <w:r w:rsidRPr="00007870">
              <w:rPr>
                <w:rStyle w:val="Hyperlink"/>
                <w:noProof/>
              </w:rPr>
              <w:t>Ethics and Intellectual Property</w:t>
            </w:r>
            <w:r>
              <w:rPr>
                <w:noProof/>
                <w:webHidden/>
              </w:rPr>
              <w:tab/>
            </w:r>
            <w:r>
              <w:rPr>
                <w:noProof/>
                <w:webHidden/>
              </w:rPr>
              <w:fldChar w:fldCharType="begin"/>
            </w:r>
            <w:r>
              <w:rPr>
                <w:noProof/>
                <w:webHidden/>
              </w:rPr>
              <w:instrText xml:space="preserve"> PAGEREF _Toc437428813 \h </w:instrText>
            </w:r>
            <w:r>
              <w:rPr>
                <w:noProof/>
                <w:webHidden/>
              </w:rPr>
            </w:r>
            <w:r>
              <w:rPr>
                <w:noProof/>
                <w:webHidden/>
              </w:rPr>
              <w:fldChar w:fldCharType="separate"/>
            </w:r>
            <w:r>
              <w:rPr>
                <w:noProof/>
                <w:webHidden/>
              </w:rPr>
              <w:t>47</w:t>
            </w:r>
            <w:r>
              <w:rPr>
                <w:noProof/>
                <w:webHidden/>
              </w:rPr>
              <w:fldChar w:fldCharType="end"/>
            </w:r>
          </w:hyperlink>
        </w:p>
        <w:p w14:paraId="1FAADBB8"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814" w:history="1">
            <w:r w:rsidRPr="00007870">
              <w:rPr>
                <w:rStyle w:val="Hyperlink"/>
                <w:noProof/>
              </w:rPr>
              <w:t>4.1</w:t>
            </w:r>
            <w:r>
              <w:rPr>
                <w:rFonts w:asciiTheme="minorHAnsi" w:eastAsiaTheme="minorEastAsia" w:hAnsiTheme="minorHAnsi" w:cstheme="minorBidi"/>
                <w:noProof/>
                <w:sz w:val="22"/>
                <w:lang w:bidi="ar-SA"/>
              </w:rPr>
              <w:tab/>
            </w:r>
            <w:r w:rsidRPr="00007870">
              <w:rPr>
                <w:rStyle w:val="Hyperlink"/>
                <w:noProof/>
              </w:rPr>
              <w:t>Intellectual Property Rights</w:t>
            </w:r>
            <w:r>
              <w:rPr>
                <w:noProof/>
                <w:webHidden/>
              </w:rPr>
              <w:tab/>
            </w:r>
            <w:r>
              <w:rPr>
                <w:noProof/>
                <w:webHidden/>
              </w:rPr>
              <w:fldChar w:fldCharType="begin"/>
            </w:r>
            <w:r>
              <w:rPr>
                <w:noProof/>
                <w:webHidden/>
              </w:rPr>
              <w:instrText xml:space="preserve"> PAGEREF _Toc437428814 \h </w:instrText>
            </w:r>
            <w:r>
              <w:rPr>
                <w:noProof/>
                <w:webHidden/>
              </w:rPr>
            </w:r>
            <w:r>
              <w:rPr>
                <w:noProof/>
                <w:webHidden/>
              </w:rPr>
              <w:fldChar w:fldCharType="separate"/>
            </w:r>
            <w:r>
              <w:rPr>
                <w:noProof/>
                <w:webHidden/>
              </w:rPr>
              <w:t>47</w:t>
            </w:r>
            <w:r>
              <w:rPr>
                <w:noProof/>
                <w:webHidden/>
              </w:rPr>
              <w:fldChar w:fldCharType="end"/>
            </w:r>
          </w:hyperlink>
        </w:p>
        <w:p w14:paraId="78BBD804"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815" w:history="1">
            <w:r w:rsidRPr="00007870">
              <w:rPr>
                <w:rStyle w:val="Hyperlink"/>
                <w:noProof/>
              </w:rPr>
              <w:t>4.2</w:t>
            </w:r>
            <w:r>
              <w:rPr>
                <w:rFonts w:asciiTheme="minorHAnsi" w:eastAsiaTheme="minorEastAsia" w:hAnsiTheme="minorHAnsi" w:cstheme="minorBidi"/>
                <w:noProof/>
                <w:sz w:val="22"/>
                <w:lang w:bidi="ar-SA"/>
              </w:rPr>
              <w:tab/>
            </w:r>
            <w:r w:rsidRPr="00007870">
              <w:rPr>
                <w:rStyle w:val="Hyperlink"/>
                <w:noProof/>
              </w:rPr>
              <w:t>Plans for After College</w:t>
            </w:r>
            <w:r>
              <w:rPr>
                <w:noProof/>
                <w:webHidden/>
              </w:rPr>
              <w:tab/>
            </w:r>
            <w:r>
              <w:rPr>
                <w:noProof/>
                <w:webHidden/>
              </w:rPr>
              <w:fldChar w:fldCharType="begin"/>
            </w:r>
            <w:r>
              <w:rPr>
                <w:noProof/>
                <w:webHidden/>
              </w:rPr>
              <w:instrText xml:space="preserve"> PAGEREF _Toc437428815 \h </w:instrText>
            </w:r>
            <w:r>
              <w:rPr>
                <w:noProof/>
                <w:webHidden/>
              </w:rPr>
            </w:r>
            <w:r>
              <w:rPr>
                <w:noProof/>
                <w:webHidden/>
              </w:rPr>
              <w:fldChar w:fldCharType="separate"/>
            </w:r>
            <w:r>
              <w:rPr>
                <w:noProof/>
                <w:webHidden/>
              </w:rPr>
              <w:t>47</w:t>
            </w:r>
            <w:r>
              <w:rPr>
                <w:noProof/>
                <w:webHidden/>
              </w:rPr>
              <w:fldChar w:fldCharType="end"/>
            </w:r>
          </w:hyperlink>
        </w:p>
        <w:p w14:paraId="595AF7CE"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816" w:history="1">
            <w:r w:rsidRPr="00007870">
              <w:rPr>
                <w:rStyle w:val="Hyperlink"/>
                <w:noProof/>
              </w:rPr>
              <w:t>4.3</w:t>
            </w:r>
            <w:r>
              <w:rPr>
                <w:rFonts w:asciiTheme="minorHAnsi" w:eastAsiaTheme="minorEastAsia" w:hAnsiTheme="minorHAnsi" w:cstheme="minorBidi"/>
                <w:noProof/>
                <w:sz w:val="22"/>
                <w:lang w:bidi="ar-SA"/>
              </w:rPr>
              <w:tab/>
            </w:r>
            <w:r w:rsidRPr="00007870">
              <w:rPr>
                <w:rStyle w:val="Hyperlink"/>
                <w:noProof/>
              </w:rPr>
              <w:t>Trade Secrets</w:t>
            </w:r>
            <w:r>
              <w:rPr>
                <w:noProof/>
                <w:webHidden/>
              </w:rPr>
              <w:tab/>
            </w:r>
            <w:r>
              <w:rPr>
                <w:noProof/>
                <w:webHidden/>
              </w:rPr>
              <w:fldChar w:fldCharType="begin"/>
            </w:r>
            <w:r>
              <w:rPr>
                <w:noProof/>
                <w:webHidden/>
              </w:rPr>
              <w:instrText xml:space="preserve"> PAGEREF _Toc437428816 \h </w:instrText>
            </w:r>
            <w:r>
              <w:rPr>
                <w:noProof/>
                <w:webHidden/>
              </w:rPr>
            </w:r>
            <w:r>
              <w:rPr>
                <w:noProof/>
                <w:webHidden/>
              </w:rPr>
              <w:fldChar w:fldCharType="separate"/>
            </w:r>
            <w:r>
              <w:rPr>
                <w:noProof/>
                <w:webHidden/>
              </w:rPr>
              <w:t>48</w:t>
            </w:r>
            <w:r>
              <w:rPr>
                <w:noProof/>
                <w:webHidden/>
              </w:rPr>
              <w:fldChar w:fldCharType="end"/>
            </w:r>
          </w:hyperlink>
        </w:p>
        <w:p w14:paraId="11E17879"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817" w:history="1">
            <w:r w:rsidRPr="00007870">
              <w:rPr>
                <w:rStyle w:val="Hyperlink"/>
                <w:noProof/>
              </w:rPr>
              <w:t>4.4</w:t>
            </w:r>
            <w:r>
              <w:rPr>
                <w:rFonts w:asciiTheme="minorHAnsi" w:eastAsiaTheme="minorEastAsia" w:hAnsiTheme="minorHAnsi" w:cstheme="minorBidi"/>
                <w:noProof/>
                <w:sz w:val="22"/>
                <w:lang w:bidi="ar-SA"/>
              </w:rPr>
              <w:tab/>
            </w:r>
            <w:r w:rsidRPr="00007870">
              <w:rPr>
                <w:rStyle w:val="Hyperlink"/>
                <w:noProof/>
              </w:rPr>
              <w:t>Trademarks</w:t>
            </w:r>
            <w:r>
              <w:rPr>
                <w:noProof/>
                <w:webHidden/>
              </w:rPr>
              <w:tab/>
            </w:r>
            <w:r>
              <w:rPr>
                <w:noProof/>
                <w:webHidden/>
              </w:rPr>
              <w:fldChar w:fldCharType="begin"/>
            </w:r>
            <w:r>
              <w:rPr>
                <w:noProof/>
                <w:webHidden/>
              </w:rPr>
              <w:instrText xml:space="preserve"> PAGEREF _Toc437428817 \h </w:instrText>
            </w:r>
            <w:r>
              <w:rPr>
                <w:noProof/>
                <w:webHidden/>
              </w:rPr>
            </w:r>
            <w:r>
              <w:rPr>
                <w:noProof/>
                <w:webHidden/>
              </w:rPr>
              <w:fldChar w:fldCharType="separate"/>
            </w:r>
            <w:r>
              <w:rPr>
                <w:noProof/>
                <w:webHidden/>
              </w:rPr>
              <w:t>48</w:t>
            </w:r>
            <w:r>
              <w:rPr>
                <w:noProof/>
                <w:webHidden/>
              </w:rPr>
              <w:fldChar w:fldCharType="end"/>
            </w:r>
          </w:hyperlink>
        </w:p>
        <w:p w14:paraId="11D77D3F"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818" w:history="1">
            <w:r w:rsidRPr="00007870">
              <w:rPr>
                <w:rStyle w:val="Hyperlink"/>
                <w:noProof/>
              </w:rPr>
              <w:t>4.5</w:t>
            </w:r>
            <w:r>
              <w:rPr>
                <w:rFonts w:asciiTheme="minorHAnsi" w:eastAsiaTheme="minorEastAsia" w:hAnsiTheme="minorHAnsi" w:cstheme="minorBidi"/>
                <w:noProof/>
                <w:sz w:val="22"/>
                <w:lang w:bidi="ar-SA"/>
              </w:rPr>
              <w:tab/>
            </w:r>
            <w:r w:rsidRPr="00007870">
              <w:rPr>
                <w:rStyle w:val="Hyperlink"/>
                <w:noProof/>
              </w:rPr>
              <w:t>Copyrights</w:t>
            </w:r>
            <w:r>
              <w:rPr>
                <w:noProof/>
                <w:webHidden/>
              </w:rPr>
              <w:tab/>
            </w:r>
            <w:r>
              <w:rPr>
                <w:noProof/>
                <w:webHidden/>
              </w:rPr>
              <w:fldChar w:fldCharType="begin"/>
            </w:r>
            <w:r>
              <w:rPr>
                <w:noProof/>
                <w:webHidden/>
              </w:rPr>
              <w:instrText xml:space="preserve"> PAGEREF _Toc437428818 \h </w:instrText>
            </w:r>
            <w:r>
              <w:rPr>
                <w:noProof/>
                <w:webHidden/>
              </w:rPr>
            </w:r>
            <w:r>
              <w:rPr>
                <w:noProof/>
                <w:webHidden/>
              </w:rPr>
              <w:fldChar w:fldCharType="separate"/>
            </w:r>
            <w:r>
              <w:rPr>
                <w:noProof/>
                <w:webHidden/>
              </w:rPr>
              <w:t>48</w:t>
            </w:r>
            <w:r>
              <w:rPr>
                <w:noProof/>
                <w:webHidden/>
              </w:rPr>
              <w:fldChar w:fldCharType="end"/>
            </w:r>
          </w:hyperlink>
        </w:p>
        <w:p w14:paraId="12EC91B6"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819" w:history="1">
            <w:r w:rsidRPr="00007870">
              <w:rPr>
                <w:rStyle w:val="Hyperlink"/>
                <w:noProof/>
              </w:rPr>
              <w:t>4.6</w:t>
            </w:r>
            <w:r>
              <w:rPr>
                <w:rFonts w:asciiTheme="minorHAnsi" w:eastAsiaTheme="minorEastAsia" w:hAnsiTheme="minorHAnsi" w:cstheme="minorBidi"/>
                <w:noProof/>
                <w:sz w:val="22"/>
                <w:lang w:bidi="ar-SA"/>
              </w:rPr>
              <w:tab/>
            </w:r>
            <w:r w:rsidRPr="00007870">
              <w:rPr>
                <w:rStyle w:val="Hyperlink"/>
                <w:noProof/>
              </w:rPr>
              <w:t>Ethical Issues</w:t>
            </w:r>
            <w:r>
              <w:rPr>
                <w:noProof/>
                <w:webHidden/>
              </w:rPr>
              <w:tab/>
            </w:r>
            <w:r>
              <w:rPr>
                <w:noProof/>
                <w:webHidden/>
              </w:rPr>
              <w:fldChar w:fldCharType="begin"/>
            </w:r>
            <w:r>
              <w:rPr>
                <w:noProof/>
                <w:webHidden/>
              </w:rPr>
              <w:instrText xml:space="preserve"> PAGEREF _Toc437428819 \h </w:instrText>
            </w:r>
            <w:r>
              <w:rPr>
                <w:noProof/>
                <w:webHidden/>
              </w:rPr>
            </w:r>
            <w:r>
              <w:rPr>
                <w:noProof/>
                <w:webHidden/>
              </w:rPr>
              <w:fldChar w:fldCharType="separate"/>
            </w:r>
            <w:r>
              <w:rPr>
                <w:noProof/>
                <w:webHidden/>
              </w:rPr>
              <w:t>48</w:t>
            </w:r>
            <w:r>
              <w:rPr>
                <w:noProof/>
                <w:webHidden/>
              </w:rPr>
              <w:fldChar w:fldCharType="end"/>
            </w:r>
          </w:hyperlink>
        </w:p>
        <w:p w14:paraId="189EB2F5"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820" w:history="1">
            <w:r w:rsidRPr="00007870">
              <w:rPr>
                <w:rStyle w:val="Hyperlink"/>
                <w:noProof/>
              </w:rPr>
              <w:t>4.7</w:t>
            </w:r>
            <w:r>
              <w:rPr>
                <w:rFonts w:asciiTheme="minorHAnsi" w:eastAsiaTheme="minorEastAsia" w:hAnsiTheme="minorHAnsi" w:cstheme="minorBidi"/>
                <w:noProof/>
                <w:sz w:val="22"/>
                <w:lang w:bidi="ar-SA"/>
              </w:rPr>
              <w:tab/>
            </w:r>
            <w:r w:rsidRPr="00007870">
              <w:rPr>
                <w:rStyle w:val="Hyperlink"/>
                <w:noProof/>
              </w:rPr>
              <w:t>Societal Implications</w:t>
            </w:r>
            <w:r>
              <w:rPr>
                <w:noProof/>
                <w:webHidden/>
              </w:rPr>
              <w:tab/>
            </w:r>
            <w:r>
              <w:rPr>
                <w:noProof/>
                <w:webHidden/>
              </w:rPr>
              <w:fldChar w:fldCharType="begin"/>
            </w:r>
            <w:r>
              <w:rPr>
                <w:noProof/>
                <w:webHidden/>
              </w:rPr>
              <w:instrText xml:space="preserve"> PAGEREF _Toc437428820 \h </w:instrText>
            </w:r>
            <w:r>
              <w:rPr>
                <w:noProof/>
                <w:webHidden/>
              </w:rPr>
            </w:r>
            <w:r>
              <w:rPr>
                <w:noProof/>
                <w:webHidden/>
              </w:rPr>
              <w:fldChar w:fldCharType="separate"/>
            </w:r>
            <w:r>
              <w:rPr>
                <w:noProof/>
                <w:webHidden/>
              </w:rPr>
              <w:t>48</w:t>
            </w:r>
            <w:r>
              <w:rPr>
                <w:noProof/>
                <w:webHidden/>
              </w:rPr>
              <w:fldChar w:fldCharType="end"/>
            </w:r>
          </w:hyperlink>
        </w:p>
        <w:p w14:paraId="1B44318E" w14:textId="77777777" w:rsidR="008A7B16" w:rsidRDefault="008A7B16">
          <w:pPr>
            <w:pStyle w:val="TOC2"/>
            <w:tabs>
              <w:tab w:val="left" w:pos="880"/>
              <w:tab w:val="right" w:leader="dot" w:pos="9350"/>
            </w:tabs>
            <w:rPr>
              <w:rFonts w:asciiTheme="minorHAnsi" w:eastAsiaTheme="minorEastAsia" w:hAnsiTheme="minorHAnsi" w:cstheme="minorBidi"/>
              <w:noProof/>
              <w:sz w:val="22"/>
              <w:lang w:bidi="ar-SA"/>
            </w:rPr>
          </w:pPr>
          <w:hyperlink w:anchor="_Toc437428821" w:history="1">
            <w:r w:rsidRPr="00007870">
              <w:rPr>
                <w:rStyle w:val="Hyperlink"/>
                <w:noProof/>
              </w:rPr>
              <w:t>4.8</w:t>
            </w:r>
            <w:r>
              <w:rPr>
                <w:rFonts w:asciiTheme="minorHAnsi" w:eastAsiaTheme="minorEastAsia" w:hAnsiTheme="minorHAnsi" w:cstheme="minorBidi"/>
                <w:noProof/>
                <w:sz w:val="22"/>
                <w:lang w:bidi="ar-SA"/>
              </w:rPr>
              <w:tab/>
            </w:r>
            <w:r w:rsidRPr="00007870">
              <w:rPr>
                <w:rStyle w:val="Hyperlink"/>
                <w:noProof/>
              </w:rPr>
              <w:t>Legal and Regulatory Issues</w:t>
            </w:r>
            <w:r>
              <w:rPr>
                <w:noProof/>
                <w:webHidden/>
              </w:rPr>
              <w:tab/>
            </w:r>
            <w:r>
              <w:rPr>
                <w:noProof/>
                <w:webHidden/>
              </w:rPr>
              <w:fldChar w:fldCharType="begin"/>
            </w:r>
            <w:r>
              <w:rPr>
                <w:noProof/>
                <w:webHidden/>
              </w:rPr>
              <w:instrText xml:space="preserve"> PAGEREF _Toc437428821 \h </w:instrText>
            </w:r>
            <w:r>
              <w:rPr>
                <w:noProof/>
                <w:webHidden/>
              </w:rPr>
            </w:r>
            <w:r>
              <w:rPr>
                <w:noProof/>
                <w:webHidden/>
              </w:rPr>
              <w:fldChar w:fldCharType="separate"/>
            </w:r>
            <w:r>
              <w:rPr>
                <w:noProof/>
                <w:webHidden/>
              </w:rPr>
              <w:t>49</w:t>
            </w:r>
            <w:r>
              <w:rPr>
                <w:noProof/>
                <w:webHidden/>
              </w:rPr>
              <w:fldChar w:fldCharType="end"/>
            </w:r>
          </w:hyperlink>
        </w:p>
        <w:p w14:paraId="222DD22E" w14:textId="77777777" w:rsidR="008A7B16" w:rsidRDefault="008A7B16">
          <w:pPr>
            <w:pStyle w:val="TOC1"/>
            <w:rPr>
              <w:rFonts w:asciiTheme="minorHAnsi" w:eastAsiaTheme="minorEastAsia" w:hAnsiTheme="minorHAnsi" w:cstheme="minorBidi"/>
              <w:noProof/>
              <w:sz w:val="22"/>
              <w:lang w:bidi="ar-SA"/>
            </w:rPr>
          </w:pPr>
          <w:hyperlink w:anchor="_Toc437428822" w:history="1">
            <w:r w:rsidRPr="00007870">
              <w:rPr>
                <w:rStyle w:val="Hyperlink"/>
                <w:noProof/>
              </w:rPr>
              <w:t>5</w:t>
            </w:r>
            <w:r>
              <w:rPr>
                <w:rFonts w:asciiTheme="minorHAnsi" w:eastAsiaTheme="minorEastAsia" w:hAnsiTheme="minorHAnsi" w:cstheme="minorBidi"/>
                <w:noProof/>
                <w:sz w:val="22"/>
                <w:lang w:bidi="ar-SA"/>
              </w:rPr>
              <w:tab/>
            </w:r>
            <w:r w:rsidRPr="00007870">
              <w:rPr>
                <w:rStyle w:val="Hyperlink"/>
                <w:noProof/>
              </w:rPr>
              <w:t>Summary</w:t>
            </w:r>
            <w:r>
              <w:rPr>
                <w:noProof/>
                <w:webHidden/>
              </w:rPr>
              <w:tab/>
            </w:r>
            <w:r>
              <w:rPr>
                <w:noProof/>
                <w:webHidden/>
              </w:rPr>
              <w:fldChar w:fldCharType="begin"/>
            </w:r>
            <w:r>
              <w:rPr>
                <w:noProof/>
                <w:webHidden/>
              </w:rPr>
              <w:instrText xml:space="preserve"> PAGEREF _Toc437428822 \h </w:instrText>
            </w:r>
            <w:r>
              <w:rPr>
                <w:noProof/>
                <w:webHidden/>
              </w:rPr>
            </w:r>
            <w:r>
              <w:rPr>
                <w:noProof/>
                <w:webHidden/>
              </w:rPr>
              <w:fldChar w:fldCharType="separate"/>
            </w:r>
            <w:r>
              <w:rPr>
                <w:noProof/>
                <w:webHidden/>
              </w:rPr>
              <w:t>49</w:t>
            </w:r>
            <w:r>
              <w:rPr>
                <w:noProof/>
                <w:webHidden/>
              </w:rPr>
              <w:fldChar w:fldCharType="end"/>
            </w:r>
          </w:hyperlink>
        </w:p>
        <w:p w14:paraId="52E4EE06" w14:textId="77777777" w:rsidR="008A7B16" w:rsidRDefault="008A7B16">
          <w:pPr>
            <w:pStyle w:val="TOC1"/>
            <w:rPr>
              <w:rFonts w:asciiTheme="minorHAnsi" w:eastAsiaTheme="minorEastAsia" w:hAnsiTheme="minorHAnsi" w:cstheme="minorBidi"/>
              <w:noProof/>
              <w:sz w:val="22"/>
              <w:lang w:bidi="ar-SA"/>
            </w:rPr>
          </w:pPr>
          <w:hyperlink w:anchor="_Toc437428823" w:history="1">
            <w:r w:rsidRPr="00007870">
              <w:rPr>
                <w:rStyle w:val="Hyperlink"/>
                <w:noProof/>
              </w:rPr>
              <w:t>6</w:t>
            </w:r>
            <w:r>
              <w:rPr>
                <w:rFonts w:asciiTheme="minorHAnsi" w:eastAsiaTheme="minorEastAsia" w:hAnsiTheme="minorHAnsi" w:cstheme="minorBidi"/>
                <w:noProof/>
                <w:sz w:val="22"/>
                <w:lang w:bidi="ar-SA"/>
              </w:rPr>
              <w:tab/>
            </w:r>
            <w:r w:rsidRPr="00007870">
              <w:rPr>
                <w:rStyle w:val="Hyperlink"/>
                <w:noProof/>
              </w:rPr>
              <w:t>Bibliography</w:t>
            </w:r>
            <w:r>
              <w:rPr>
                <w:noProof/>
                <w:webHidden/>
              </w:rPr>
              <w:tab/>
            </w:r>
            <w:r>
              <w:rPr>
                <w:noProof/>
                <w:webHidden/>
              </w:rPr>
              <w:fldChar w:fldCharType="begin"/>
            </w:r>
            <w:r>
              <w:rPr>
                <w:noProof/>
                <w:webHidden/>
              </w:rPr>
              <w:instrText xml:space="preserve"> PAGEREF _Toc437428823 \h </w:instrText>
            </w:r>
            <w:r>
              <w:rPr>
                <w:noProof/>
                <w:webHidden/>
              </w:rPr>
            </w:r>
            <w:r>
              <w:rPr>
                <w:noProof/>
                <w:webHidden/>
              </w:rPr>
              <w:fldChar w:fldCharType="separate"/>
            </w:r>
            <w:r>
              <w:rPr>
                <w:noProof/>
                <w:webHidden/>
              </w:rPr>
              <w:t>50</w:t>
            </w:r>
            <w:r>
              <w:rPr>
                <w:noProof/>
                <w:webHidden/>
              </w:rPr>
              <w:fldChar w:fldCharType="end"/>
            </w:r>
          </w:hyperlink>
        </w:p>
        <w:p w14:paraId="6B98ED2B" w14:textId="77777777" w:rsidR="00170A33" w:rsidRDefault="00170A33" w:rsidP="00170A33">
          <w:r>
            <w:rPr>
              <w:noProof/>
            </w:rPr>
            <w:fldChar w:fldCharType="end"/>
          </w:r>
        </w:p>
        <w:customXmlDelRangeStart w:id="5" w:author="Birmingham, William P." w:date="2015-12-06T15:52:00Z"/>
      </w:sdtContent>
    </w:sdt>
    <w:customXmlDelRangeEnd w:id="5"/>
    <w:p w14:paraId="64CF807B" w14:textId="77777777" w:rsidR="00170A33" w:rsidRDefault="00170A33" w:rsidP="00170A33">
      <w:pPr>
        <w:sectPr w:rsidR="00170A33" w:rsidSect="00707730">
          <w:pgSz w:w="12240" w:h="15840"/>
          <w:pgMar w:top="1440" w:right="1440" w:bottom="1440" w:left="1440" w:header="720" w:footer="720" w:gutter="0"/>
          <w:pgNumType w:fmt="lowerRoman" w:start="1"/>
          <w:cols w:space="720"/>
          <w:docGrid w:linePitch="360"/>
        </w:sectPr>
      </w:pPr>
      <w:bookmarkStart w:id="6" w:name="_GoBack"/>
      <w:bookmarkEnd w:id="6"/>
    </w:p>
    <w:p w14:paraId="0780E440" w14:textId="473F734C" w:rsidR="00170A33" w:rsidRDefault="001B55B6" w:rsidP="00170A33">
      <w:pPr>
        <w:pStyle w:val="Heading1"/>
      </w:pPr>
      <w:bookmarkStart w:id="7" w:name="_Toc436863041"/>
      <w:bookmarkStart w:id="8" w:name="_Toc437428775"/>
      <w:r>
        <w:lastRenderedPageBreak/>
        <w:t>1</w:t>
      </w:r>
      <w:r w:rsidR="003F7C62">
        <w:tab/>
      </w:r>
      <w:r w:rsidR="00170A33">
        <w:t>Introduction</w:t>
      </w:r>
      <w:bookmarkEnd w:id="7"/>
      <w:bookmarkEnd w:id="8"/>
    </w:p>
    <w:p w14:paraId="76C11E7F" w14:textId="6D2CE429" w:rsidR="003F7C62" w:rsidRPr="003F7C62" w:rsidRDefault="002D369A" w:rsidP="003F7C62">
      <w:r w:rsidRPr="002D369A">
        <w:t>This brief overview of Foodini provides some context for and general description of the application’s purpose.</w:t>
      </w:r>
    </w:p>
    <w:p w14:paraId="69BBF7A1" w14:textId="4C7EBC54" w:rsidR="00170A33" w:rsidRDefault="001B55B6" w:rsidP="00BF376A">
      <w:pPr>
        <w:pStyle w:val="Heading2"/>
      </w:pPr>
      <w:bookmarkStart w:id="9" w:name="_Toc436863042"/>
      <w:bookmarkStart w:id="10" w:name="_Toc437428776"/>
      <w:r>
        <w:t>1</w:t>
      </w:r>
      <w:r w:rsidR="003F7C62">
        <w:t>.1</w:t>
      </w:r>
      <w:r w:rsidR="003F7C62">
        <w:tab/>
      </w:r>
      <w:r w:rsidR="00170A33">
        <w:t>Purpose of system</w:t>
      </w:r>
      <w:bookmarkEnd w:id="9"/>
      <w:bookmarkEnd w:id="10"/>
    </w:p>
    <w:p w14:paraId="6B17C150" w14:textId="016CC7FF" w:rsidR="003F7C62" w:rsidRDefault="002D369A" w:rsidP="003F7C62">
      <w:pPr>
        <w:rPr>
          <w:lang w:bidi="ar-SA"/>
        </w:rPr>
      </w:pPr>
      <w:r w:rsidRPr="002D369A">
        <w:t>Foodini is an application that connects people who want food with people who are willing to pick up food from local restaurants. Users can submit their food requests and drivers can select orders to accept from a list of orders. Drivers can also specify certain restaurants and receive users’ requests for that restaurant.</w:t>
      </w:r>
    </w:p>
    <w:p w14:paraId="09601480" w14:textId="7D7D6021" w:rsidR="00170A33" w:rsidRDefault="001B55B6" w:rsidP="00BF376A">
      <w:pPr>
        <w:pStyle w:val="Heading2"/>
      </w:pPr>
      <w:bookmarkStart w:id="11" w:name="_Toc436863043"/>
      <w:bookmarkStart w:id="12" w:name="_Toc437428777"/>
      <w:r>
        <w:t>1</w:t>
      </w:r>
      <w:r w:rsidR="003F7C62">
        <w:t>.2</w:t>
      </w:r>
      <w:r w:rsidR="003F7C62">
        <w:tab/>
      </w:r>
      <w:r w:rsidR="00170A33">
        <w:t>Target user group</w:t>
      </w:r>
      <w:bookmarkEnd w:id="11"/>
      <w:bookmarkEnd w:id="12"/>
    </w:p>
    <w:p w14:paraId="45FF1E7C" w14:textId="1A2A9A12" w:rsidR="003F7C62" w:rsidRDefault="003F7C62" w:rsidP="003F7C62">
      <w:r>
        <w:t xml:space="preserve">The system targets people who are hungry and want food. It also targets people with cars who are willing to pick up food. Although the application can serve a wide range of locations and people, </w:t>
      </w:r>
      <w:ins w:id="13" w:author="Birmingham, William P." w:date="2015-12-06T15:52:00Z">
        <w:r w:rsidR="00712D42">
          <w:t>we</w:t>
        </w:r>
      </w:ins>
      <w:del w:id="14" w:author="Birmingham, William P." w:date="2015-12-06T15:52:00Z">
        <w:r>
          <w:delText>it</w:delText>
        </w:r>
      </w:del>
      <w:r>
        <w:t xml:space="preserve"> will initially </w:t>
      </w:r>
      <w:ins w:id="15" w:author="Birmingham, William P." w:date="2015-12-06T15:52:00Z">
        <w:r w:rsidR="00712D42">
          <w:t>launch it on</w:t>
        </w:r>
      </w:ins>
      <w:del w:id="16" w:author="Birmingham, William P." w:date="2015-12-06T15:52:00Z">
        <w:r>
          <w:delText>target</w:delText>
        </w:r>
      </w:del>
      <w:r>
        <w:t xml:space="preserve"> college campuses.</w:t>
      </w:r>
    </w:p>
    <w:p w14:paraId="6741466C" w14:textId="2CC713F5" w:rsidR="00170A33" w:rsidRDefault="001B55B6" w:rsidP="003F7C62">
      <w:pPr>
        <w:pStyle w:val="Heading2"/>
      </w:pPr>
      <w:bookmarkStart w:id="17" w:name="_Toc436863044"/>
      <w:bookmarkStart w:id="18" w:name="_Toc437428778"/>
      <w:r>
        <w:t>1</w:t>
      </w:r>
      <w:r w:rsidR="003F7C62">
        <w:t>.3</w:t>
      </w:r>
      <w:r w:rsidR="003F7C62">
        <w:tab/>
      </w:r>
      <w:r w:rsidR="00170A33">
        <w:t>Target hardware and software platform</w:t>
      </w:r>
      <w:bookmarkEnd w:id="17"/>
      <w:bookmarkEnd w:id="18"/>
    </w:p>
    <w:p w14:paraId="4E379319" w14:textId="55B54C8D" w:rsidR="003F7C62" w:rsidRDefault="003F7C62" w:rsidP="003F7C62">
      <w:pPr>
        <w:rPr>
          <w:b/>
          <w:bCs/>
        </w:rPr>
      </w:pPr>
      <w:r w:rsidRPr="003F7C62">
        <w:t>The system will install and run on Apple iPhone running iOS 8 or later, and follow Apple’s iOS Human Interface Guid</w:t>
      </w:r>
      <w:r>
        <w:t>e</w:t>
      </w:r>
      <w:r w:rsidRPr="003F7C62">
        <w:t>lines</w:t>
      </w:r>
      <w:r w:rsidR="002D369A">
        <w:t xml:space="preserve"> </w:t>
      </w:r>
      <w:sdt>
        <w:sdtPr>
          <w:id w:val="-2058071096"/>
          <w:citation/>
        </w:sdtPr>
        <w:sdtContent>
          <w:r w:rsidR="002D369A">
            <w:fldChar w:fldCharType="begin"/>
          </w:r>
          <w:r w:rsidR="002D369A">
            <w:instrText xml:space="preserve"> CITATION App15 \l 1033 </w:instrText>
          </w:r>
          <w:r w:rsidR="002D369A">
            <w:fldChar w:fldCharType="separate"/>
          </w:r>
          <w:r w:rsidR="002D369A">
            <w:rPr>
              <w:noProof/>
            </w:rPr>
            <w:t>[1]</w:t>
          </w:r>
          <w:r w:rsidR="002D369A">
            <w:fldChar w:fldCharType="end"/>
          </w:r>
        </w:sdtContent>
      </w:sdt>
      <w:r w:rsidR="002D369A">
        <w:t>. It</w:t>
      </w:r>
      <w:r w:rsidRPr="003F7C62">
        <w:t xml:space="preserve"> will use Apple </w:t>
      </w:r>
      <w:r w:rsidR="002D369A">
        <w:t xml:space="preserve">Maps </w:t>
      </w:r>
      <w:sdt>
        <w:sdtPr>
          <w:id w:val="654102525"/>
          <w:citation/>
        </w:sdtPr>
        <w:sdtContent>
          <w:r w:rsidR="002D369A">
            <w:fldChar w:fldCharType="begin"/>
          </w:r>
          <w:r w:rsidR="002D369A">
            <w:instrText xml:space="preserve"> CITATION App151 \l 1033 </w:instrText>
          </w:r>
          <w:r w:rsidR="002D369A">
            <w:fldChar w:fldCharType="separate"/>
          </w:r>
          <w:r w:rsidR="002D369A">
            <w:rPr>
              <w:noProof/>
            </w:rPr>
            <w:t>[2]</w:t>
          </w:r>
          <w:r w:rsidR="002D369A">
            <w:fldChar w:fldCharType="end"/>
          </w:r>
        </w:sdtContent>
      </w:sdt>
      <w:r w:rsidR="002D369A">
        <w:t xml:space="preserve"> for </w:t>
      </w:r>
      <w:r w:rsidRPr="003F7C62">
        <w:t>location data.</w:t>
      </w:r>
    </w:p>
    <w:p w14:paraId="4512F535" w14:textId="026B8E90" w:rsidR="00170A33" w:rsidRDefault="001B55B6" w:rsidP="00170A33">
      <w:pPr>
        <w:pStyle w:val="Heading2"/>
      </w:pPr>
      <w:bookmarkStart w:id="19" w:name="_Toc436863045"/>
      <w:bookmarkStart w:id="20" w:name="_Toc437428779"/>
      <w:r>
        <w:t>1</w:t>
      </w:r>
      <w:r w:rsidR="003F7C62">
        <w:t>.4</w:t>
      </w:r>
      <w:r w:rsidR="003F7C62">
        <w:tab/>
      </w:r>
      <w:r w:rsidR="00170A33">
        <w:t>Risks</w:t>
      </w:r>
      <w:bookmarkEnd w:id="19"/>
      <w:bookmarkEnd w:id="20"/>
    </w:p>
    <w:p w14:paraId="0355C4E7" w14:textId="4EFC3554" w:rsidR="003F7C62" w:rsidRDefault="003F7C62" w:rsidP="003F7C62">
      <w:pPr>
        <w:rPr>
          <w:b/>
          <w:bCs/>
        </w:rPr>
      </w:pPr>
      <w:r w:rsidRPr="003F7C62">
        <w:t>The greatest risk for the success of our software is the very small user base when the app is initially released</w:t>
      </w:r>
      <w:r w:rsidR="002D369A">
        <w:t>. Another</w:t>
      </w:r>
      <w:r w:rsidRPr="003F7C62">
        <w:t xml:space="preserve"> risk is that the scope of the project is too large for the group to finish in time. There is the potential that some </w:t>
      </w:r>
      <w:r w:rsidR="00F46B03">
        <w:t xml:space="preserve">Apple </w:t>
      </w:r>
      <w:r w:rsidRPr="003F7C62">
        <w:t xml:space="preserve">Maps data may not be completely up to date. </w:t>
      </w:r>
      <w:ins w:id="21" w:author="Birmingham, William P." w:date="2015-12-06T15:52:00Z">
        <w:r w:rsidR="00712D42">
          <w:t>There is always the risk that we will discover an obstacle we did not consider while developing Foodini</w:t>
        </w:r>
      </w:ins>
      <w:del w:id="22" w:author="Birmingham, William P." w:date="2015-12-06T15:52:00Z">
        <w:r w:rsidRPr="003F7C62">
          <w:delText>Another big risk was implementing a built-in payment system, and ultimately we decided that doing so was not a wise decision for the scope of this project</w:delText>
        </w:r>
      </w:del>
      <w:r w:rsidRPr="003F7C62">
        <w:t>.</w:t>
      </w:r>
    </w:p>
    <w:p w14:paraId="0C6F92CF" w14:textId="77777777" w:rsidR="004A1855" w:rsidRDefault="004A1855">
      <w:pPr>
        <w:spacing w:after="160" w:line="259" w:lineRule="auto"/>
        <w:rPr>
          <w:b/>
          <w:bCs/>
          <w:sz w:val="28"/>
          <w:szCs w:val="24"/>
        </w:rPr>
      </w:pPr>
      <w:r>
        <w:br w:type="page"/>
      </w:r>
    </w:p>
    <w:p w14:paraId="2F5FCE37" w14:textId="0B87CCFC" w:rsidR="00170A33" w:rsidRDefault="001B55B6" w:rsidP="00170A33">
      <w:pPr>
        <w:pStyle w:val="Heading1"/>
      </w:pPr>
      <w:bookmarkStart w:id="23" w:name="_Toc436863046"/>
      <w:bookmarkStart w:id="24" w:name="_Toc437428780"/>
      <w:r>
        <w:lastRenderedPageBreak/>
        <w:t>2</w:t>
      </w:r>
      <w:r w:rsidR="003F7C62">
        <w:tab/>
      </w:r>
      <w:r w:rsidR="00170A33">
        <w:t>User Interface</w:t>
      </w:r>
      <w:bookmarkEnd w:id="23"/>
      <w:bookmarkEnd w:id="24"/>
    </w:p>
    <w:p w14:paraId="0976E49B" w14:textId="77777777" w:rsidR="00170A33" w:rsidRDefault="003F7C62" w:rsidP="003F7C62">
      <w:r w:rsidRPr="003F7C62">
        <w:t>The following section details the plan for Foodini’s user interface.</w:t>
      </w:r>
    </w:p>
    <w:p w14:paraId="312CD2DF" w14:textId="36953E93" w:rsidR="00170A33" w:rsidRDefault="001B55B6" w:rsidP="00170A33">
      <w:pPr>
        <w:pStyle w:val="Heading2"/>
      </w:pPr>
      <w:bookmarkStart w:id="25" w:name="_Toc436863047"/>
      <w:bookmarkStart w:id="26" w:name="_Toc437428781"/>
      <w:r>
        <w:t>2</w:t>
      </w:r>
      <w:r w:rsidR="003F7C62">
        <w:t>.1</w:t>
      </w:r>
      <w:r w:rsidR="003F7C62">
        <w:tab/>
      </w:r>
      <w:r w:rsidR="00170A33">
        <w:t>Workflow for entire application</w:t>
      </w:r>
      <w:bookmarkEnd w:id="25"/>
      <w:bookmarkEnd w:id="26"/>
    </w:p>
    <w:p w14:paraId="1A068E4C" w14:textId="77777777" w:rsidR="00D00B48" w:rsidRDefault="00712D42">
      <w:pPr>
        <w:rPr>
          <w:ins w:id="27" w:author="Birmingham, William P." w:date="2015-12-06T15:52:00Z"/>
        </w:rPr>
      </w:pPr>
      <w:ins w:id="28" w:author="Birmingham, William P." w:date="2015-12-06T15:52:00Z">
        <w:r>
          <w:t>The figure below shows the workflows for the application. The left workflow is for customers, and the right workflow is for drivers.</w:t>
        </w:r>
      </w:ins>
    </w:p>
    <w:p w14:paraId="088DC66A" w14:textId="77777777" w:rsidR="00D00B48" w:rsidRDefault="00712D42">
      <w:pPr>
        <w:keepNext/>
        <w:jc w:val="center"/>
        <w:rPr>
          <w:ins w:id="29" w:author="Birmingham, William P." w:date="2015-12-06T15:52:00Z"/>
        </w:rPr>
      </w:pPr>
      <w:ins w:id="30" w:author="Birmingham, William P." w:date="2015-12-06T15:52:00Z">
        <w:r>
          <w:rPr>
            <w:noProof/>
            <w:lang w:bidi="ar-SA"/>
          </w:rPr>
          <w:drawing>
            <wp:inline distT="114300" distB="114300" distL="114300" distR="114300" wp14:anchorId="42018AF4" wp14:editId="503C8031">
              <wp:extent cx="5943600" cy="44577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943600" cy="4457700"/>
                      </a:xfrm>
                      <a:prstGeom prst="rect">
                        <a:avLst/>
                      </a:prstGeom>
                      <a:ln/>
                    </pic:spPr>
                  </pic:pic>
                </a:graphicData>
              </a:graphic>
            </wp:inline>
          </w:drawing>
        </w:r>
      </w:ins>
    </w:p>
    <w:p w14:paraId="1FA27035" w14:textId="77777777" w:rsidR="004A1855" w:rsidRDefault="004A1855" w:rsidP="004A1855">
      <w:pPr>
        <w:keepNext/>
        <w:jc w:val="center"/>
        <w:rPr>
          <w:del w:id="31" w:author="Birmingham, William P." w:date="2015-12-06T15:52:00Z"/>
        </w:rPr>
      </w:pPr>
      <w:del w:id="32" w:author="Birmingham, William P." w:date="2015-12-06T15:52:00Z">
        <w:r>
          <w:rPr>
            <w:rFonts w:ascii="Arial" w:hAnsi="Arial" w:cs="Arial"/>
            <w:noProof/>
            <w:color w:val="000000"/>
            <w:szCs w:val="20"/>
            <w:lang w:bidi="ar-SA"/>
          </w:rPr>
          <w:drawing>
            <wp:inline distT="0" distB="0" distL="0" distR="0" wp14:anchorId="5C488938" wp14:editId="65C5026E">
              <wp:extent cx="5147733" cy="2895600"/>
              <wp:effectExtent l="0" t="0" r="0" b="0"/>
              <wp:docPr id="3" name="Picture 3" descr="App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 Workflo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7733" cy="2895600"/>
                      </a:xfrm>
                      <a:prstGeom prst="rect">
                        <a:avLst/>
                      </a:prstGeom>
                      <a:noFill/>
                      <a:ln>
                        <a:noFill/>
                      </a:ln>
                    </pic:spPr>
                  </pic:pic>
                </a:graphicData>
              </a:graphic>
            </wp:inline>
          </w:drawing>
        </w:r>
      </w:del>
    </w:p>
    <w:p w14:paraId="35B767C3" w14:textId="3C96C6B6" w:rsidR="004A1855" w:rsidRPr="004A1855" w:rsidRDefault="004A1855" w:rsidP="004A1855">
      <w:pPr>
        <w:pStyle w:val="Caption"/>
        <w:jc w:val="center"/>
      </w:pPr>
      <w:r>
        <w:t xml:space="preserve">Figure </w:t>
      </w:r>
      <w:r w:rsidR="00D4770D">
        <w:fldChar w:fldCharType="begin"/>
      </w:r>
      <w:r w:rsidR="00D4770D">
        <w:instrText xml:space="preserve"> SEQ Figure \* ARABIC </w:instrText>
      </w:r>
      <w:r w:rsidR="00D4770D">
        <w:fldChar w:fldCharType="separate"/>
      </w:r>
      <w:r w:rsidR="00D2554A">
        <w:rPr>
          <w:noProof/>
        </w:rPr>
        <w:t>1</w:t>
      </w:r>
      <w:r w:rsidR="00D4770D">
        <w:fldChar w:fldCharType="end"/>
      </w:r>
      <w:r w:rsidR="00F46B03">
        <w:t xml:space="preserve"> - Workflow</w:t>
      </w:r>
    </w:p>
    <w:p w14:paraId="58147AC1" w14:textId="34821244" w:rsidR="00170A33" w:rsidRDefault="001B55B6" w:rsidP="00170A33">
      <w:pPr>
        <w:pStyle w:val="Heading2"/>
      </w:pPr>
      <w:bookmarkStart w:id="33" w:name="_Toc436863048"/>
      <w:bookmarkStart w:id="34" w:name="_Toc437428782"/>
      <w:r>
        <w:t>2</w:t>
      </w:r>
      <w:r w:rsidR="003F7C62">
        <w:t>.2</w:t>
      </w:r>
      <w:r w:rsidR="003F7C62">
        <w:tab/>
      </w:r>
      <w:r w:rsidR="00170A33">
        <w:t>Design rationale and context</w:t>
      </w:r>
      <w:bookmarkEnd w:id="33"/>
      <w:bookmarkEnd w:id="34"/>
    </w:p>
    <w:p w14:paraId="24B632EE" w14:textId="17262C23" w:rsidR="004A1855" w:rsidRDefault="004A1855" w:rsidP="004A1855">
      <w:r>
        <w:t xml:space="preserve">We consulted several sources during the design process, including Apple’s iOS Human Interface </w:t>
      </w:r>
      <w:r w:rsidR="002D369A">
        <w:t xml:space="preserve">Guidelines </w:t>
      </w:r>
      <w:sdt>
        <w:sdtPr>
          <w:id w:val="-567419850"/>
          <w:citation/>
        </w:sdtPr>
        <w:sdtContent>
          <w:r w:rsidR="002D369A">
            <w:fldChar w:fldCharType="begin"/>
          </w:r>
          <w:r w:rsidR="002D369A">
            <w:instrText xml:space="preserve"> CITATION App15 \l 1033 </w:instrText>
          </w:r>
          <w:r w:rsidR="002D369A">
            <w:fldChar w:fldCharType="separate"/>
          </w:r>
          <w:r w:rsidR="002D369A">
            <w:rPr>
              <w:noProof/>
            </w:rPr>
            <w:t>[1]</w:t>
          </w:r>
          <w:r w:rsidR="002D369A">
            <w:fldChar w:fldCharType="end"/>
          </w:r>
        </w:sdtContent>
      </w:sdt>
      <w:r w:rsidR="002D369A">
        <w:t xml:space="preserve">, Apple’s Design Principles </w:t>
      </w:r>
      <w:sdt>
        <w:sdtPr>
          <w:id w:val="-217434081"/>
          <w:citation/>
        </w:sdtPr>
        <w:sdtContent>
          <w:r w:rsidR="002D369A">
            <w:fldChar w:fldCharType="begin"/>
          </w:r>
          <w:r w:rsidR="002D369A">
            <w:instrText xml:space="preserve"> CITATION App153 \l 1033 </w:instrText>
          </w:r>
          <w:r w:rsidR="002D369A">
            <w:fldChar w:fldCharType="separate"/>
          </w:r>
          <w:r w:rsidR="002D369A">
            <w:rPr>
              <w:noProof/>
            </w:rPr>
            <w:t>[3]</w:t>
          </w:r>
          <w:r w:rsidR="002D369A">
            <w:fldChar w:fldCharType="end"/>
          </w:r>
        </w:sdtContent>
      </w:sdt>
      <w:r w:rsidR="002D369A">
        <w:t>, and</w:t>
      </w:r>
      <w:r>
        <w:t xml:space="preserve"> Lewis and Rieman’s Task-</w:t>
      </w:r>
      <w:ins w:id="35" w:author="Birmingham, William P." w:date="2015-12-06T15:52:00Z">
        <w:r w:rsidR="00712D42">
          <w:t>Centered</w:t>
        </w:r>
      </w:ins>
      <w:del w:id="36" w:author="Birmingham, William P." w:date="2015-12-06T15:52:00Z">
        <w:r>
          <w:delText>Center</w:delText>
        </w:r>
      </w:del>
      <w:r>
        <w:t xml:space="preserve"> User Interface </w:t>
      </w:r>
      <w:r w:rsidR="002D369A">
        <w:t xml:space="preserve">Design </w:t>
      </w:r>
      <w:sdt>
        <w:sdtPr>
          <w:id w:val="29152993"/>
          <w:citation/>
        </w:sdtPr>
        <w:sdtContent>
          <w:r w:rsidR="002D369A">
            <w:fldChar w:fldCharType="begin"/>
          </w:r>
          <w:r w:rsidR="002D369A">
            <w:instrText xml:space="preserve"> CITATION Lew94 \l 1033 </w:instrText>
          </w:r>
          <w:r w:rsidR="002D369A">
            <w:fldChar w:fldCharType="separate"/>
          </w:r>
          <w:r w:rsidR="002D369A">
            <w:rPr>
              <w:noProof/>
            </w:rPr>
            <w:t>[4]</w:t>
          </w:r>
          <w:r w:rsidR="002D369A">
            <w:fldChar w:fldCharType="end"/>
          </w:r>
        </w:sdtContent>
      </w:sdt>
      <w:r w:rsidR="002D369A">
        <w:t xml:space="preserve">. The project was inspired by the rise of people working as private contractors </w:t>
      </w:r>
      <w:sdt>
        <w:sdtPr>
          <w:id w:val="1716234295"/>
          <w:citation/>
        </w:sdtPr>
        <w:sdtContent>
          <w:r w:rsidR="002D369A">
            <w:fldChar w:fldCharType="begin"/>
          </w:r>
          <w:r w:rsidR="002D369A">
            <w:instrText xml:space="preserve"> CITATION Alo15 \l 1033 </w:instrText>
          </w:r>
          <w:r w:rsidR="002D369A">
            <w:fldChar w:fldCharType="separate"/>
          </w:r>
          <w:r w:rsidR="002D369A">
            <w:rPr>
              <w:noProof/>
            </w:rPr>
            <w:t>[5]</w:t>
          </w:r>
          <w:r w:rsidR="002D369A">
            <w:fldChar w:fldCharType="end"/>
          </w:r>
        </w:sdtContent>
      </w:sdt>
      <w:r w:rsidR="002D369A">
        <w:t xml:space="preserve">. With this in mind, we </w:t>
      </w:r>
      <w:r>
        <w:t>took some cues from applications</w:t>
      </w:r>
      <w:r w:rsidR="002D369A">
        <w:t xml:space="preserve"> such as Uber </w:t>
      </w:r>
      <w:sdt>
        <w:sdtPr>
          <w:id w:val="-2004263036"/>
          <w:citation/>
        </w:sdtPr>
        <w:sdtContent>
          <w:r w:rsidR="002D369A">
            <w:fldChar w:fldCharType="begin"/>
          </w:r>
          <w:r w:rsidR="002D369A">
            <w:instrText xml:space="preserve"> CITATION Ube15 \l 1033 </w:instrText>
          </w:r>
          <w:r w:rsidR="002D369A">
            <w:fldChar w:fldCharType="separate"/>
          </w:r>
          <w:r w:rsidR="002D369A">
            <w:rPr>
              <w:noProof/>
            </w:rPr>
            <w:t>[6]</w:t>
          </w:r>
          <w:r w:rsidR="002D369A">
            <w:fldChar w:fldCharType="end"/>
          </w:r>
        </w:sdtContent>
      </w:sdt>
      <w:r>
        <w:t>, including the</w:t>
      </w:r>
      <w:r w:rsidR="002D369A">
        <w:t xml:space="preserve"> concepts and iOS interfaces, along with several other applications including GrubHub </w:t>
      </w:r>
      <w:sdt>
        <w:sdtPr>
          <w:id w:val="1039241903"/>
          <w:citation/>
        </w:sdtPr>
        <w:sdtContent>
          <w:r w:rsidR="002D369A">
            <w:fldChar w:fldCharType="begin"/>
          </w:r>
          <w:r w:rsidR="002D369A">
            <w:instrText xml:space="preserve"> CITATION Gru14 \l 1033 </w:instrText>
          </w:r>
          <w:r w:rsidR="002D369A">
            <w:fldChar w:fldCharType="separate"/>
          </w:r>
          <w:r w:rsidR="002D369A">
            <w:rPr>
              <w:noProof/>
            </w:rPr>
            <w:t>[7]</w:t>
          </w:r>
          <w:r w:rsidR="002D369A">
            <w:fldChar w:fldCharType="end"/>
          </w:r>
        </w:sdtContent>
      </w:sdt>
      <w:r w:rsidR="002D369A">
        <w:t xml:space="preserve"> </w:t>
      </w:r>
      <w:sdt>
        <w:sdtPr>
          <w:id w:val="-1347862248"/>
          <w:citation/>
        </w:sdtPr>
        <w:sdtContent>
          <w:r w:rsidR="002D369A">
            <w:fldChar w:fldCharType="begin"/>
          </w:r>
          <w:r w:rsidR="002D369A">
            <w:instrText xml:space="preserve"> CITATION Web12 \l 1033 </w:instrText>
          </w:r>
          <w:r w:rsidR="002D369A">
            <w:fldChar w:fldCharType="separate"/>
          </w:r>
          <w:r w:rsidR="002D369A">
            <w:rPr>
              <w:noProof/>
            </w:rPr>
            <w:t>[8]</w:t>
          </w:r>
          <w:r w:rsidR="002D369A">
            <w:fldChar w:fldCharType="end"/>
          </w:r>
        </w:sdtContent>
      </w:sdt>
      <w:sdt>
        <w:sdtPr>
          <w:id w:val="110716553"/>
          <w:citation/>
        </w:sdtPr>
        <w:sdtContent>
          <w:r w:rsidR="002D369A">
            <w:fldChar w:fldCharType="begin"/>
          </w:r>
          <w:r w:rsidR="002D369A">
            <w:instrText xml:space="preserve"> CITATION Sci09 \l 1033 </w:instrText>
          </w:r>
          <w:r w:rsidR="002D369A">
            <w:fldChar w:fldCharType="separate"/>
          </w:r>
          <w:r w:rsidR="002D369A">
            <w:rPr>
              <w:noProof/>
            </w:rPr>
            <w:t xml:space="preserve"> [9]</w:t>
          </w:r>
          <w:r w:rsidR="002D369A">
            <w:fldChar w:fldCharType="end"/>
          </w:r>
        </w:sdtContent>
      </w:sdt>
      <w:r w:rsidR="00B37122">
        <w:t xml:space="preserve">, Domino’s Pizza </w:t>
      </w:r>
      <w:sdt>
        <w:sdtPr>
          <w:id w:val="-1534104061"/>
          <w:citation/>
        </w:sdtPr>
        <w:sdtContent>
          <w:r w:rsidR="00B37122">
            <w:fldChar w:fldCharType="begin"/>
          </w:r>
          <w:r w:rsidR="00B37122">
            <w:instrText xml:space="preserve"> CITATION Dom15 \l 1033 </w:instrText>
          </w:r>
          <w:r w:rsidR="00B37122">
            <w:fldChar w:fldCharType="separate"/>
          </w:r>
          <w:r w:rsidR="00B37122">
            <w:rPr>
              <w:noProof/>
            </w:rPr>
            <w:t>[10]</w:t>
          </w:r>
          <w:r w:rsidR="00B37122">
            <w:fldChar w:fldCharType="end"/>
          </w:r>
        </w:sdtContent>
      </w:sdt>
      <w:r w:rsidR="00B37122">
        <w:t xml:space="preserve">, Uber Eats </w:t>
      </w:r>
      <w:sdt>
        <w:sdtPr>
          <w:id w:val="826096954"/>
          <w:citation/>
        </w:sdtPr>
        <w:sdtContent>
          <w:r w:rsidR="00B37122">
            <w:fldChar w:fldCharType="begin"/>
          </w:r>
          <w:r w:rsidR="00B37122">
            <w:instrText xml:space="preserve"> CITATION Ube151 \l 1033 </w:instrText>
          </w:r>
          <w:r w:rsidR="00B37122">
            <w:fldChar w:fldCharType="separate"/>
          </w:r>
          <w:r w:rsidR="00B37122">
            <w:rPr>
              <w:noProof/>
            </w:rPr>
            <w:t>[11]</w:t>
          </w:r>
          <w:r w:rsidR="00B37122">
            <w:fldChar w:fldCharType="end"/>
          </w:r>
        </w:sdtContent>
      </w:sdt>
      <w:r w:rsidR="00B37122">
        <w:t xml:space="preserve">, Starbucks </w:t>
      </w:r>
      <w:sdt>
        <w:sdtPr>
          <w:id w:val="481366259"/>
          <w:citation/>
        </w:sdtPr>
        <w:sdtContent>
          <w:r w:rsidR="00B37122">
            <w:fldChar w:fldCharType="begin"/>
          </w:r>
          <w:r w:rsidR="00B37122">
            <w:instrText xml:space="preserve"> CITATION Sta15 \l 1033 </w:instrText>
          </w:r>
          <w:r w:rsidR="00B37122">
            <w:fldChar w:fldCharType="separate"/>
          </w:r>
          <w:r w:rsidR="00B37122">
            <w:rPr>
              <w:noProof/>
            </w:rPr>
            <w:t>[12]</w:t>
          </w:r>
          <w:r w:rsidR="00B37122">
            <w:fldChar w:fldCharType="end"/>
          </w:r>
        </w:sdtContent>
      </w:sdt>
      <w:r w:rsidR="00B37122">
        <w:t xml:space="preserve">, and Seamless </w:t>
      </w:r>
      <w:sdt>
        <w:sdtPr>
          <w:id w:val="-780489116"/>
          <w:citation/>
        </w:sdtPr>
        <w:sdtContent>
          <w:r w:rsidR="00B37122">
            <w:fldChar w:fldCharType="begin"/>
          </w:r>
          <w:r w:rsidR="00B37122">
            <w:instrText xml:space="preserve"> CITATION Sea15 \l 1033 </w:instrText>
          </w:r>
          <w:r w:rsidR="00B37122">
            <w:fldChar w:fldCharType="separate"/>
          </w:r>
          <w:r w:rsidR="00B37122">
            <w:rPr>
              <w:noProof/>
            </w:rPr>
            <w:t>[13]</w:t>
          </w:r>
          <w:r w:rsidR="00B37122">
            <w:fldChar w:fldCharType="end"/>
          </w:r>
        </w:sdtContent>
      </w:sdt>
      <w:r w:rsidR="00B37122">
        <w:t xml:space="preserve">; and Yik Yak’s location-based functionality </w:t>
      </w:r>
      <w:sdt>
        <w:sdtPr>
          <w:id w:val="-295147250"/>
          <w:citation/>
        </w:sdtPr>
        <w:sdtContent>
          <w:r w:rsidR="00B37122">
            <w:fldChar w:fldCharType="begin"/>
          </w:r>
          <w:r w:rsidR="00B37122">
            <w:instrText xml:space="preserve"> CITATION Yik15 \l 1033 </w:instrText>
          </w:r>
          <w:r w:rsidR="00B37122">
            <w:fldChar w:fldCharType="separate"/>
          </w:r>
          <w:r w:rsidR="00B37122">
            <w:rPr>
              <w:noProof/>
            </w:rPr>
            <w:t>[14]</w:t>
          </w:r>
          <w:r w:rsidR="00B37122">
            <w:fldChar w:fldCharType="end"/>
          </w:r>
        </w:sdtContent>
      </w:sdt>
      <w:r w:rsidR="00B37122">
        <w:t>. We</w:t>
      </w:r>
      <w:ins w:id="37" w:author="Birmingham, William P." w:date="2015-12-06T15:52:00Z">
        <w:r w:rsidR="00712D42">
          <w:t xml:space="preserve"> strive to enter the market along with possible well-known competitors such as DoorDash</w:t>
        </w:r>
      </w:ins>
      <w:r w:rsidR="00B37122">
        <w:t xml:space="preserve"> </w:t>
      </w:r>
      <w:sdt>
        <w:sdtPr>
          <w:id w:val="258344253"/>
          <w:citation/>
        </w:sdtPr>
        <w:sdtContent>
          <w:r w:rsidR="00B37122">
            <w:fldChar w:fldCharType="begin"/>
          </w:r>
          <w:r w:rsidR="00B37122">
            <w:instrText xml:space="preserve"> CITATION Doo15 \l 1033 </w:instrText>
          </w:r>
          <w:r w:rsidR="00B37122">
            <w:fldChar w:fldCharType="separate"/>
          </w:r>
          <w:r w:rsidR="00B37122">
            <w:rPr>
              <w:noProof/>
            </w:rPr>
            <w:t>[15]</w:t>
          </w:r>
          <w:r w:rsidR="00B37122">
            <w:fldChar w:fldCharType="end"/>
          </w:r>
        </w:sdtContent>
      </w:sdt>
      <w:ins w:id="38" w:author="Birmingham, William P." w:date="2015-12-06T15:52:00Z">
        <w:r w:rsidR="00712D42">
          <w:t>, Caviar (to a lesser degree)</w:t>
        </w:r>
      </w:ins>
      <w:r w:rsidR="00B37122">
        <w:t xml:space="preserve"> </w:t>
      </w:r>
      <w:sdt>
        <w:sdtPr>
          <w:id w:val="982894725"/>
          <w:citation/>
        </w:sdtPr>
        <w:sdtContent>
          <w:r w:rsidR="00B37122">
            <w:fldChar w:fldCharType="begin"/>
          </w:r>
          <w:r w:rsidR="00B37122">
            <w:instrText xml:space="preserve"> CITATION Cav15 \l 1033 </w:instrText>
          </w:r>
          <w:r w:rsidR="00B37122">
            <w:fldChar w:fldCharType="separate"/>
          </w:r>
          <w:r w:rsidR="00B37122">
            <w:rPr>
              <w:noProof/>
            </w:rPr>
            <w:t>[16]</w:t>
          </w:r>
          <w:r w:rsidR="00B37122">
            <w:fldChar w:fldCharType="end"/>
          </w:r>
        </w:sdtContent>
      </w:sdt>
      <w:ins w:id="39" w:author="Birmingham, William P." w:date="2015-12-06T15:52:00Z">
        <w:r w:rsidR="00712D42">
          <w:t xml:space="preserve">, and PostMates </w:t>
        </w:r>
      </w:ins>
      <w:sdt>
        <w:sdtPr>
          <w:id w:val="911745302"/>
          <w:citation/>
        </w:sdtPr>
        <w:sdtContent>
          <w:r w:rsidR="00B37122">
            <w:fldChar w:fldCharType="begin"/>
          </w:r>
          <w:r w:rsidR="00B37122">
            <w:instrText xml:space="preserve"> CITATION Pos15 \l 1033 </w:instrText>
          </w:r>
          <w:r w:rsidR="00B37122">
            <w:fldChar w:fldCharType="separate"/>
          </w:r>
          <w:r w:rsidR="00B37122">
            <w:rPr>
              <w:noProof/>
            </w:rPr>
            <w:t>[17]</w:t>
          </w:r>
          <w:r w:rsidR="00B37122">
            <w:fldChar w:fldCharType="end"/>
          </w:r>
        </w:sdtContent>
      </w:sdt>
      <w:r w:rsidR="00B37122">
        <w:t xml:space="preserve"> </w:t>
      </w:r>
      <w:ins w:id="40" w:author="Birmingham, William P." w:date="2015-12-06T15:52:00Z">
        <w:r w:rsidR="00712D42">
          <w:t xml:space="preserve">as well in certain areas, notably if we expand our idea to certain metropolitan </w:t>
        </w:r>
      </w:ins>
      <w:r w:rsidR="00B37122">
        <w:t xml:space="preserve">areas. </w:t>
      </w:r>
      <w:r w:rsidR="00B37122">
        <w:lastRenderedPageBreak/>
        <w:t xml:space="preserve">Vishrut Milay’s article “The Bits and Bytes of Food: a Study of Emerging Internet-based Food Businesses” shed some light on the </w:t>
      </w:r>
      <w:r w:rsidR="00B37122" w:rsidRPr="00B37122">
        <w:t>successful businesses and concepts that the team should be aware of throughout the beginning stages of the product pla</w:t>
      </w:r>
      <w:r w:rsidR="00B37122">
        <w:t xml:space="preserve">nning and implementation stages </w:t>
      </w:r>
      <w:sdt>
        <w:sdtPr>
          <w:id w:val="-756288559"/>
          <w:citation/>
        </w:sdtPr>
        <w:sdtContent>
          <w:r w:rsidR="00B37122">
            <w:fldChar w:fldCharType="begin"/>
          </w:r>
          <w:r w:rsidR="00B37122">
            <w:instrText xml:space="preserve"> CITATION Vis15 \l 1033 </w:instrText>
          </w:r>
          <w:r w:rsidR="00B37122">
            <w:fldChar w:fldCharType="separate"/>
          </w:r>
          <w:r w:rsidR="00B37122">
            <w:rPr>
              <w:noProof/>
            </w:rPr>
            <w:t>[18]</w:t>
          </w:r>
          <w:r w:rsidR="00B37122">
            <w:fldChar w:fldCharType="end"/>
          </w:r>
        </w:sdtContent>
      </w:sdt>
      <w:r w:rsidR="00B37122">
        <w:t>.</w:t>
      </w:r>
    </w:p>
    <w:p w14:paraId="7CCC8EC0" w14:textId="2EF70AA2" w:rsidR="004A1855" w:rsidRDefault="004A1855" w:rsidP="004A1855">
      <w:r>
        <w:t xml:space="preserve">After much discussion and research, we decided to forego payment within the system. Rather than using services such as Apple </w:t>
      </w:r>
      <w:r w:rsidR="00B37122">
        <w:t xml:space="preserve">Pay </w:t>
      </w:r>
      <w:sdt>
        <w:sdtPr>
          <w:id w:val="-510367992"/>
          <w:citation/>
        </w:sdtPr>
        <w:sdtContent>
          <w:r w:rsidR="00B37122">
            <w:fldChar w:fldCharType="begin"/>
          </w:r>
          <w:r w:rsidR="00B37122">
            <w:instrText xml:space="preserve"> CITATION App152 \l 1033 </w:instrText>
          </w:r>
          <w:r w:rsidR="00B37122">
            <w:fldChar w:fldCharType="separate"/>
          </w:r>
          <w:r w:rsidR="00B37122">
            <w:rPr>
              <w:noProof/>
            </w:rPr>
            <w:t>[19]</w:t>
          </w:r>
          <w:r w:rsidR="00B37122">
            <w:fldChar w:fldCharType="end"/>
          </w:r>
        </w:sdtContent>
      </w:sdt>
      <w:r w:rsidR="00B37122">
        <w:t xml:space="preserve">, Stripe </w:t>
      </w:r>
      <w:sdt>
        <w:sdtPr>
          <w:id w:val="-2119673357"/>
          <w:citation/>
        </w:sdtPr>
        <w:sdtContent>
          <w:r w:rsidR="00B37122">
            <w:fldChar w:fldCharType="begin"/>
          </w:r>
          <w:r w:rsidR="00B37122">
            <w:instrText xml:space="preserve"> CITATION Str15 \l 1033 </w:instrText>
          </w:r>
          <w:r w:rsidR="00B37122">
            <w:fldChar w:fldCharType="separate"/>
          </w:r>
          <w:r w:rsidR="00B37122">
            <w:rPr>
              <w:noProof/>
            </w:rPr>
            <w:t>[20]</w:t>
          </w:r>
          <w:r w:rsidR="00B37122">
            <w:fldChar w:fldCharType="end"/>
          </w:r>
        </w:sdtContent>
      </w:sdt>
      <w:r w:rsidR="00B37122">
        <w:t xml:space="preserve">, or PayPal </w:t>
      </w:r>
      <w:sdt>
        <w:sdtPr>
          <w:id w:val="-1082439609"/>
          <w:citation/>
        </w:sdtPr>
        <w:sdtContent>
          <w:r w:rsidR="00B37122">
            <w:fldChar w:fldCharType="begin"/>
          </w:r>
          <w:r w:rsidR="00B37122">
            <w:instrText xml:space="preserve"> CITATION Pay15 \l 1033 </w:instrText>
          </w:r>
          <w:r w:rsidR="00B37122">
            <w:fldChar w:fldCharType="separate"/>
          </w:r>
          <w:r w:rsidR="00B37122">
            <w:rPr>
              <w:noProof/>
            </w:rPr>
            <w:t>[21]</w:t>
          </w:r>
          <w:r w:rsidR="00B37122">
            <w:fldChar w:fldCharType="end"/>
          </w:r>
        </w:sdtContent>
      </w:sdt>
      <w:r w:rsidR="00B37122">
        <w:t>, we</w:t>
      </w:r>
      <w:r>
        <w:t xml:space="preserve"> will allow </w:t>
      </w:r>
      <w:ins w:id="41" w:author="Birmingham, William P." w:date="2015-12-06T15:52:00Z">
        <w:r w:rsidR="00712D42">
          <w:t>users</w:t>
        </w:r>
      </w:ins>
      <w:del w:id="42" w:author="Birmingham, William P." w:date="2015-12-06T15:52:00Z">
        <w:r>
          <w:delText>consumers</w:delText>
        </w:r>
      </w:del>
      <w:r>
        <w:t xml:space="preserve"> of the system to complete payment through an external application. </w:t>
      </w:r>
      <w:r w:rsidR="00B37122" w:rsidRPr="00B37122">
        <w:t xml:space="preserve">Although it would be possible to incorporate these services, we cannot feasibly do so within the scope of the development period, largely because onerous legal considerations would accompany the use of these </w:t>
      </w:r>
      <w:r w:rsidR="00B37122">
        <w:t xml:space="preserve">services </w:t>
      </w:r>
      <w:sdt>
        <w:sdtPr>
          <w:id w:val="-1656061264"/>
          <w:citation/>
        </w:sdtPr>
        <w:sdtContent>
          <w:r w:rsidR="00B37122">
            <w:fldChar w:fldCharType="begin"/>
          </w:r>
          <w:r w:rsidR="00B37122">
            <w:instrText xml:space="preserve"> CITATION Sel13 \l 1033 </w:instrText>
          </w:r>
          <w:r w:rsidR="00B37122">
            <w:fldChar w:fldCharType="separate"/>
          </w:r>
          <w:r w:rsidR="00B37122">
            <w:rPr>
              <w:noProof/>
            </w:rPr>
            <w:t>[22]</w:t>
          </w:r>
          <w:r w:rsidR="00B37122">
            <w:fldChar w:fldCharType="end"/>
          </w:r>
        </w:sdtContent>
      </w:sdt>
      <w:r w:rsidR="00B37122">
        <w:t>.</w:t>
      </w:r>
    </w:p>
    <w:p w14:paraId="4E8D6817" w14:textId="2A68838A" w:rsidR="004A1855" w:rsidRDefault="00B37122" w:rsidP="004A1855">
      <w:r w:rsidRPr="00B37122">
        <w:t xml:space="preserve">One of the goals is to maximize user trust with the application. We must design the application with user trust in mind because if the average users does not trust Foodini, few people will use the application and it will fail economically. Positive feelings of reliability and security are essential to build and maintain users' faith in the </w:t>
      </w:r>
      <w:r>
        <w:t xml:space="preserve">software </w:t>
      </w:r>
      <w:sdt>
        <w:sdtPr>
          <w:id w:val="858696760"/>
          <w:citation/>
        </w:sdtPr>
        <w:sdtContent>
          <w:r>
            <w:fldChar w:fldCharType="begin"/>
          </w:r>
          <w:r>
            <w:instrText xml:space="preserve"> CITATION Sia03 \l 1033 </w:instrText>
          </w:r>
          <w:r>
            <w:fldChar w:fldCharType="separate"/>
          </w:r>
          <w:r>
            <w:rPr>
              <w:noProof/>
            </w:rPr>
            <w:t>[23]</w:t>
          </w:r>
          <w:r>
            <w:fldChar w:fldCharType="end"/>
          </w:r>
        </w:sdtContent>
      </w:sdt>
      <w:r>
        <w:t xml:space="preserve"> </w:t>
      </w:r>
      <w:sdt>
        <w:sdtPr>
          <w:id w:val="1465084561"/>
          <w:citation/>
        </w:sdtPr>
        <w:sdtContent>
          <w:r>
            <w:fldChar w:fldCharType="begin"/>
          </w:r>
          <w:r>
            <w:instrText xml:space="preserve"> CITATION Tar03 \l 1033 </w:instrText>
          </w:r>
          <w:r>
            <w:fldChar w:fldCharType="separate"/>
          </w:r>
          <w:r>
            <w:rPr>
              <w:noProof/>
            </w:rPr>
            <w:t>[24]</w:t>
          </w:r>
          <w:r>
            <w:fldChar w:fldCharType="end"/>
          </w:r>
        </w:sdtContent>
      </w:sdt>
      <w:r>
        <w:t xml:space="preserve"> </w:t>
      </w:r>
      <w:sdt>
        <w:sdtPr>
          <w:id w:val="575395454"/>
          <w:citation/>
        </w:sdtPr>
        <w:sdtContent>
          <w:r>
            <w:fldChar w:fldCharType="begin"/>
          </w:r>
          <w:r>
            <w:instrText xml:space="preserve"> CITATION Ven03 \l 1033 </w:instrText>
          </w:r>
          <w:r>
            <w:fldChar w:fldCharType="separate"/>
          </w:r>
          <w:r>
            <w:rPr>
              <w:noProof/>
            </w:rPr>
            <w:t>[25]</w:t>
          </w:r>
          <w:r>
            <w:fldChar w:fldCharType="end"/>
          </w:r>
        </w:sdtContent>
      </w:sdt>
      <w:r>
        <w:t>.</w:t>
      </w:r>
    </w:p>
    <w:p w14:paraId="21DF1C70" w14:textId="3464A00B" w:rsidR="00170A33" w:rsidRDefault="001B55B6" w:rsidP="004A1855">
      <w:pPr>
        <w:pStyle w:val="Heading2"/>
      </w:pPr>
      <w:bookmarkStart w:id="43" w:name="_Toc436863049"/>
      <w:bookmarkStart w:id="44" w:name="_Toc437428783"/>
      <w:r>
        <w:t>2</w:t>
      </w:r>
      <w:r w:rsidR="003F7C62">
        <w:t>.3</w:t>
      </w:r>
      <w:r w:rsidR="003F7C62">
        <w:tab/>
      </w:r>
      <w:r w:rsidR="00170A33">
        <w:t>Mockups and Screenshots</w:t>
      </w:r>
      <w:bookmarkEnd w:id="43"/>
      <w:bookmarkEnd w:id="44"/>
    </w:p>
    <w:p w14:paraId="2AFAAA00" w14:textId="58FDE262" w:rsidR="00D2554A" w:rsidRDefault="00B44545" w:rsidP="00D2554A">
      <w:pPr>
        <w:keepNext/>
      </w:pPr>
      <w:r>
        <w:t xml:space="preserve">Figures </w:t>
      </w:r>
      <w:r w:rsidR="009800F7">
        <w:t xml:space="preserve">2 – 18 </w:t>
      </w:r>
      <w:r w:rsidR="00D4770D" w:rsidRPr="00D4770D">
        <w:t>demonstrate how we plan to implement the interface, as well as use cases for the application.</w:t>
      </w:r>
      <w:r w:rsidR="00F30B85">
        <w:t xml:space="preserve"> The screens are described below.</w:t>
      </w:r>
    </w:p>
    <w:p w14:paraId="2FD53FC2" w14:textId="6D587BFE" w:rsidR="00713BEB" w:rsidRDefault="00D4770D" w:rsidP="00D2554A">
      <w:pPr>
        <w:keepNext/>
        <w:jc w:val="center"/>
      </w:pPr>
      <w:r>
        <w:br w:type="page"/>
      </w:r>
      <w:ins w:id="45" w:author="Birmingham, William P." w:date="2015-12-06T15:52:00Z">
        <w:r w:rsidR="00605046">
          <w:rPr>
            <w:noProof/>
            <w:lang w:bidi="ar-SA"/>
          </w:rPr>
          <w:lastRenderedPageBreak/>
          <w:drawing>
            <wp:inline distT="0" distB="0" distL="0" distR="0" wp14:anchorId="2EEF2A8C" wp14:editId="28400026">
              <wp:extent cx="3573780" cy="6355080"/>
              <wp:effectExtent l="0" t="0" r="0" b="0"/>
              <wp:docPr id="18" name="image11.png" descr="page 1.png"/>
              <wp:cNvGraphicFramePr/>
              <a:graphic xmlns:a="http://schemas.openxmlformats.org/drawingml/2006/main">
                <a:graphicData uri="http://schemas.openxmlformats.org/drawingml/2006/picture">
                  <pic:pic xmlns:pic="http://schemas.openxmlformats.org/drawingml/2006/picture">
                    <pic:nvPicPr>
                      <pic:cNvPr id="0" name="image11.png" descr="page 1.png"/>
                      <pic:cNvPicPr preferRelativeResize="0"/>
                    </pic:nvPicPr>
                    <pic:blipFill>
                      <a:blip r:embed="rId16"/>
                      <a:srcRect t="11" b="10"/>
                      <a:stretch>
                        <a:fillRect/>
                      </a:stretch>
                    </pic:blipFill>
                    <pic:spPr>
                      <a:xfrm>
                        <a:off x="0" y="0"/>
                        <a:ext cx="3573780" cy="6355080"/>
                      </a:xfrm>
                      <a:prstGeom prst="rect">
                        <a:avLst/>
                      </a:prstGeom>
                      <a:ln/>
                    </pic:spPr>
                  </pic:pic>
                </a:graphicData>
              </a:graphic>
            </wp:inline>
          </w:drawing>
        </w:r>
      </w:ins>
    </w:p>
    <w:p w14:paraId="1B931BDB" w14:textId="02387957" w:rsidR="00605046" w:rsidRDefault="00713BEB" w:rsidP="00713BEB">
      <w:pPr>
        <w:pStyle w:val="Caption"/>
        <w:jc w:val="center"/>
        <w:rPr>
          <w:ins w:id="46" w:author="Birmingham, William P." w:date="2015-12-06T15:52:00Z"/>
        </w:rPr>
      </w:pPr>
      <w:r>
        <w:t xml:space="preserve">Figure </w:t>
      </w:r>
      <w:r>
        <w:fldChar w:fldCharType="begin"/>
      </w:r>
      <w:r>
        <w:instrText xml:space="preserve"> SEQ Figure \* ARABIC </w:instrText>
      </w:r>
      <w:r>
        <w:fldChar w:fldCharType="separate"/>
      </w:r>
      <w:r w:rsidR="00D2554A">
        <w:rPr>
          <w:noProof/>
        </w:rPr>
        <w:t>2</w:t>
      </w:r>
      <w:r>
        <w:fldChar w:fldCharType="end"/>
      </w:r>
      <w:r>
        <w:t xml:space="preserve"> - Login view</w:t>
      </w:r>
    </w:p>
    <w:p w14:paraId="75A068DD" w14:textId="77777777" w:rsidR="00605046" w:rsidRDefault="00605046" w:rsidP="00605046">
      <w:pPr>
        <w:keepNext/>
        <w:jc w:val="center"/>
        <w:rPr>
          <w:del w:id="47" w:author="Birmingham, William P." w:date="2015-12-06T15:52:00Z"/>
        </w:rPr>
      </w:pPr>
      <w:del w:id="48" w:author="Birmingham, William P." w:date="2015-12-06T15:52:00Z">
        <w:r>
          <w:rPr>
            <w:rFonts w:ascii="Arial" w:hAnsi="Arial" w:cs="Arial"/>
            <w:noProof/>
            <w:color w:val="000000"/>
            <w:szCs w:val="20"/>
            <w:lang w:bidi="ar-SA"/>
          </w:rPr>
          <w:drawing>
            <wp:inline distT="0" distB="0" distL="0" distR="0" wp14:anchorId="3A5269A0" wp14:editId="06AB0555">
              <wp:extent cx="3573780" cy="6355080"/>
              <wp:effectExtent l="0" t="0" r="7620" b="7620"/>
              <wp:docPr id="2" name="Picture 2" descr="https://lh3.googleusercontent.com/3w6zM7mKUN5d1OCZ1bI0fWCiFFviMi355gHf3gQMB15Tw1MfbEDp4ABiFTS-Y53W44xS1eL7oxa56EzihWvhxewLTfBE_4SqAd9jQNqFLhHRO-hgCThsS8L3ekHIx3-Vb3_3OE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3w6zM7mKUN5d1OCZ1bI0fWCiFFviMi355gHf3gQMB15Tw1MfbEDp4ABiFTS-Y53W44xS1eL7oxa56EzihWvhxewLTfBE_4SqAd9jQNqFLhHRO-hgCThsS8L3ekHIx3-Vb3_3OEx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69F83810" w14:textId="1345B79F" w:rsidR="00605046" w:rsidRDefault="00605046" w:rsidP="00605046">
      <w:r w:rsidRPr="00D4770D">
        <w:t xml:space="preserve">The "Login" view is </w:t>
      </w:r>
      <w:r>
        <w:t xml:space="preserve">what </w:t>
      </w:r>
      <w:ins w:id="49" w:author="Birmingham, William P." w:date="2015-12-06T15:52:00Z">
        <w:r>
          <w:t>the user</w:t>
        </w:r>
      </w:ins>
      <w:del w:id="50" w:author="Birmingham, William P." w:date="2015-12-06T15:52:00Z">
        <w:r w:rsidRPr="00D4770D">
          <w:delText>users</w:delText>
        </w:r>
      </w:del>
      <w:r w:rsidRPr="00D4770D">
        <w:t xml:space="preserve"> will see the first time that the application is opened. From this page, </w:t>
      </w:r>
      <w:ins w:id="51" w:author="Birmingham, William P." w:date="2015-12-06T15:52:00Z">
        <w:r>
          <w:t>the user</w:t>
        </w:r>
      </w:ins>
      <w:del w:id="52" w:author="Birmingham, William P." w:date="2015-12-06T15:52:00Z">
        <w:r w:rsidRPr="00D4770D">
          <w:delText>users</w:delText>
        </w:r>
      </w:del>
      <w:r w:rsidRPr="00D4770D">
        <w:t xml:space="preserve"> can enter </w:t>
      </w:r>
      <w:ins w:id="53" w:author="Birmingham, William P." w:date="2015-12-06T15:52:00Z">
        <w:r>
          <w:t>his</w:t>
        </w:r>
      </w:ins>
      <w:del w:id="54" w:author="Birmingham, William P." w:date="2015-12-06T15:52:00Z">
        <w:r w:rsidRPr="00D4770D">
          <w:delText>their</w:delText>
        </w:r>
      </w:del>
      <w:r w:rsidRPr="00D4770D">
        <w:t xml:space="preserve"> username and password and then press "Login</w:t>
      </w:r>
      <w:ins w:id="55" w:author="Birmingham, William P." w:date="2015-12-06T15:52:00Z">
        <w:r>
          <w:t>"</w:t>
        </w:r>
      </w:ins>
      <w:r w:rsidR="00713BEB">
        <w:t xml:space="preserve"> to move to the “Home” view</w:t>
      </w:r>
      <w:r w:rsidR="007439F1">
        <w:t xml:space="preserve"> (</w:t>
      </w:r>
      <w:r w:rsidR="007439F1">
        <w:fldChar w:fldCharType="begin"/>
      </w:r>
      <w:r w:rsidR="007439F1">
        <w:instrText xml:space="preserve"> REF _Ref437418280 \h </w:instrText>
      </w:r>
      <w:r w:rsidR="007439F1">
        <w:fldChar w:fldCharType="separate"/>
      </w:r>
      <w:r w:rsidR="007439F1">
        <w:t xml:space="preserve">Figure </w:t>
      </w:r>
      <w:r w:rsidR="007439F1">
        <w:rPr>
          <w:noProof/>
        </w:rPr>
        <w:t>5</w:t>
      </w:r>
      <w:r w:rsidR="007439F1">
        <w:fldChar w:fldCharType="end"/>
      </w:r>
      <w:r w:rsidR="007439F1">
        <w:t>)</w:t>
      </w:r>
      <w:r w:rsidR="00713BEB">
        <w:t>,</w:t>
      </w:r>
      <w:del w:id="56" w:author="Birmingham, William P." w:date="2015-12-06T15:52:00Z">
        <w:r w:rsidRPr="00D4770D">
          <w:delText>",</w:delText>
        </w:r>
      </w:del>
      <w:r w:rsidRPr="00D4770D">
        <w:t xml:space="preserve"> </w:t>
      </w:r>
      <w:r w:rsidR="00713BEB">
        <w:t>or press "Create a</w:t>
      </w:r>
      <w:r w:rsidRPr="00D4770D">
        <w:t>ccount" to move to the "</w:t>
      </w:r>
      <w:r w:rsidR="00713BEB">
        <w:t>Create Account" view</w:t>
      </w:r>
      <w:r w:rsidR="007439F1">
        <w:t xml:space="preserve"> (</w:t>
      </w:r>
      <w:r w:rsidR="007439F1">
        <w:fldChar w:fldCharType="begin"/>
      </w:r>
      <w:r w:rsidR="007439F1">
        <w:instrText xml:space="preserve"> REF _Ref437419487 \h </w:instrText>
      </w:r>
      <w:r w:rsidR="007439F1">
        <w:fldChar w:fldCharType="separate"/>
      </w:r>
      <w:r w:rsidR="007439F1">
        <w:t xml:space="preserve">Figure </w:t>
      </w:r>
      <w:r w:rsidR="007439F1">
        <w:rPr>
          <w:noProof/>
        </w:rPr>
        <w:t>3</w:t>
      </w:r>
      <w:r w:rsidR="007439F1">
        <w:fldChar w:fldCharType="end"/>
      </w:r>
      <w:r w:rsidR="007439F1">
        <w:t>)</w:t>
      </w:r>
      <w:r w:rsidR="00713BEB">
        <w:t>.</w:t>
      </w:r>
    </w:p>
    <w:p w14:paraId="0752C59D" w14:textId="728BA1C4" w:rsidR="00D4770D" w:rsidRDefault="00605046" w:rsidP="00605046">
      <w:r>
        <w:br w:type="page"/>
      </w:r>
    </w:p>
    <w:p w14:paraId="0AA9940B" w14:textId="77777777" w:rsidR="00713BEB" w:rsidRDefault="00B37122" w:rsidP="00713BEB">
      <w:pPr>
        <w:keepNext/>
        <w:spacing w:after="160" w:line="259" w:lineRule="auto"/>
        <w:jc w:val="center"/>
      </w:pPr>
      <w:r>
        <w:rPr>
          <w:noProof/>
          <w:lang w:bidi="ar-SA"/>
        </w:rPr>
        <w:lastRenderedPageBreak/>
        <w:drawing>
          <wp:inline distT="0" distB="0" distL="0" distR="0" wp14:anchorId="564DB597" wp14:editId="3588D6D3">
            <wp:extent cx="3571875" cy="635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ge 6.png"/>
                    <pic:cNvPicPr/>
                  </pic:nvPicPr>
                  <pic:blipFill>
                    <a:blip r:embed="rId18">
                      <a:extLst>
                        <a:ext uri="{28A0092B-C50C-407E-A947-70E740481C1C}">
                          <a14:useLocalDpi xmlns:a14="http://schemas.microsoft.com/office/drawing/2010/main" val="0"/>
                        </a:ext>
                      </a:extLst>
                    </a:blip>
                    <a:stretch>
                      <a:fillRect/>
                    </a:stretch>
                  </pic:blipFill>
                  <pic:spPr>
                    <a:xfrm>
                      <a:off x="0" y="0"/>
                      <a:ext cx="3571875" cy="6353175"/>
                    </a:xfrm>
                    <a:prstGeom prst="rect">
                      <a:avLst/>
                    </a:prstGeom>
                  </pic:spPr>
                </pic:pic>
              </a:graphicData>
            </a:graphic>
          </wp:inline>
        </w:drawing>
      </w:r>
    </w:p>
    <w:p w14:paraId="1171446D" w14:textId="7C57E9C4" w:rsidR="00605046" w:rsidRDefault="00713BEB" w:rsidP="00713BEB">
      <w:pPr>
        <w:pStyle w:val="Caption"/>
        <w:jc w:val="center"/>
      </w:pPr>
      <w:bookmarkStart w:id="57" w:name="_Ref437419487"/>
      <w:r>
        <w:t xml:space="preserve">Figure </w:t>
      </w:r>
      <w:r>
        <w:fldChar w:fldCharType="begin"/>
      </w:r>
      <w:r>
        <w:instrText xml:space="preserve"> SEQ Figure \* ARABIC </w:instrText>
      </w:r>
      <w:r>
        <w:fldChar w:fldCharType="separate"/>
      </w:r>
      <w:r w:rsidR="00D2554A">
        <w:rPr>
          <w:noProof/>
        </w:rPr>
        <w:t>3</w:t>
      </w:r>
      <w:r>
        <w:fldChar w:fldCharType="end"/>
      </w:r>
      <w:bookmarkEnd w:id="57"/>
      <w:r>
        <w:t xml:space="preserve"> - Create Account view</w:t>
      </w:r>
    </w:p>
    <w:p w14:paraId="3B816594" w14:textId="11A66600" w:rsidR="00605046" w:rsidRDefault="00605046" w:rsidP="00605046">
      <w:pPr>
        <w:spacing w:after="160" w:line="259" w:lineRule="auto"/>
      </w:pPr>
      <w:r>
        <w:t xml:space="preserve">On the “Create Account” view, the user must enter his username, phone number, email address, and a confirmed password in order to proceed with creating an account. The </w:t>
      </w:r>
      <w:r w:rsidR="00DF3CD9">
        <w:t>top left arrow button</w:t>
      </w:r>
      <w:r>
        <w:t xml:space="preserve"> takes the user back to the “Login” view, and the “Next” button takes the user to the “</w:t>
      </w:r>
      <w:r w:rsidR="007439F1">
        <w:t>Terms and Conditions</w:t>
      </w:r>
      <w:r>
        <w:t>” view</w:t>
      </w:r>
      <w:r w:rsidR="007439F1">
        <w:t xml:space="preserve"> (</w:t>
      </w:r>
      <w:r w:rsidR="007439F1">
        <w:fldChar w:fldCharType="begin"/>
      </w:r>
      <w:r w:rsidR="007439F1">
        <w:instrText xml:space="preserve"> REF _Ref437419512 \h </w:instrText>
      </w:r>
      <w:r w:rsidR="007439F1">
        <w:fldChar w:fldCharType="separate"/>
      </w:r>
      <w:r w:rsidR="007439F1">
        <w:t xml:space="preserve">Figure </w:t>
      </w:r>
      <w:r w:rsidR="007439F1">
        <w:rPr>
          <w:noProof/>
        </w:rPr>
        <w:t>4</w:t>
      </w:r>
      <w:r w:rsidR="007439F1">
        <w:fldChar w:fldCharType="end"/>
      </w:r>
      <w:r w:rsidR="007439F1">
        <w:t>).</w:t>
      </w:r>
    </w:p>
    <w:p w14:paraId="67F53ABF" w14:textId="77777777" w:rsidR="00713BEB" w:rsidRDefault="00B37122" w:rsidP="00713BEB">
      <w:pPr>
        <w:keepNext/>
        <w:spacing w:after="160" w:line="259" w:lineRule="auto"/>
        <w:jc w:val="center"/>
      </w:pPr>
      <w:r>
        <w:br w:type="page"/>
      </w:r>
      <w:ins w:id="58" w:author="Birmingham, William P." w:date="2015-12-06T15:52:00Z">
        <w:r w:rsidR="00605046">
          <w:rPr>
            <w:noProof/>
            <w:lang w:bidi="ar-SA"/>
          </w:rPr>
          <w:lastRenderedPageBreak/>
          <w:drawing>
            <wp:inline distT="0" distB="0" distL="0" distR="0" wp14:anchorId="21D85313" wp14:editId="02F7B6AE">
              <wp:extent cx="3571875" cy="6353175"/>
              <wp:effectExtent l="0" t="0" r="0" b="0"/>
              <wp:docPr id="25" name="image13.png" descr="page 7.png"/>
              <wp:cNvGraphicFramePr/>
              <a:graphic xmlns:a="http://schemas.openxmlformats.org/drawingml/2006/main">
                <a:graphicData uri="http://schemas.openxmlformats.org/drawingml/2006/picture">
                  <pic:pic xmlns:pic="http://schemas.openxmlformats.org/drawingml/2006/picture">
                    <pic:nvPicPr>
                      <pic:cNvPr id="0" name="image13.png" descr="page 7.png"/>
                      <pic:cNvPicPr preferRelativeResize="0"/>
                    </pic:nvPicPr>
                    <pic:blipFill>
                      <a:blip r:embed="rId19"/>
                      <a:srcRect/>
                      <a:stretch>
                        <a:fillRect/>
                      </a:stretch>
                    </pic:blipFill>
                    <pic:spPr>
                      <a:xfrm>
                        <a:off x="0" y="0"/>
                        <a:ext cx="3571875" cy="6353175"/>
                      </a:xfrm>
                      <a:prstGeom prst="rect">
                        <a:avLst/>
                      </a:prstGeom>
                      <a:ln/>
                    </pic:spPr>
                  </pic:pic>
                </a:graphicData>
              </a:graphic>
            </wp:inline>
          </w:drawing>
        </w:r>
      </w:ins>
    </w:p>
    <w:p w14:paraId="4B3F7845" w14:textId="728328E9" w:rsidR="00605046" w:rsidRDefault="00713BEB" w:rsidP="00713BEB">
      <w:pPr>
        <w:pStyle w:val="Caption"/>
        <w:jc w:val="center"/>
        <w:rPr>
          <w:ins w:id="59" w:author="Birmingham, William P." w:date="2015-12-06T15:52:00Z"/>
        </w:rPr>
      </w:pPr>
      <w:bookmarkStart w:id="60" w:name="_Ref437419512"/>
      <w:r>
        <w:t xml:space="preserve">Figure </w:t>
      </w:r>
      <w:r>
        <w:fldChar w:fldCharType="begin"/>
      </w:r>
      <w:r>
        <w:instrText xml:space="preserve"> SEQ Figure \* ARABIC </w:instrText>
      </w:r>
      <w:r>
        <w:fldChar w:fldCharType="separate"/>
      </w:r>
      <w:r w:rsidR="00D2554A">
        <w:rPr>
          <w:noProof/>
        </w:rPr>
        <w:t>4</w:t>
      </w:r>
      <w:r>
        <w:fldChar w:fldCharType="end"/>
      </w:r>
      <w:bookmarkEnd w:id="60"/>
      <w:r>
        <w:t xml:space="preserve"> - Terms and Conditions view</w:t>
      </w:r>
    </w:p>
    <w:p w14:paraId="5CF5BC8A" w14:textId="77777777" w:rsidR="00605046" w:rsidRDefault="00605046" w:rsidP="00605046">
      <w:pPr>
        <w:keepNext/>
        <w:spacing w:after="160" w:line="259" w:lineRule="auto"/>
        <w:jc w:val="center"/>
        <w:rPr>
          <w:del w:id="61" w:author="Birmingham, William P." w:date="2015-12-06T15:52:00Z"/>
        </w:rPr>
      </w:pPr>
      <w:del w:id="62" w:author="Birmingham, William P." w:date="2015-12-06T15:52:00Z">
        <w:r>
          <w:rPr>
            <w:noProof/>
            <w:lang w:bidi="ar-SA"/>
          </w:rPr>
          <w:drawing>
            <wp:inline distT="0" distB="0" distL="0" distR="0" wp14:anchorId="7427DC38" wp14:editId="3838343A">
              <wp:extent cx="3571875" cy="6353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 7.png"/>
                      <pic:cNvPicPr/>
                    </pic:nvPicPr>
                    <pic:blipFill>
                      <a:blip r:embed="rId20">
                        <a:extLst>
                          <a:ext uri="{28A0092B-C50C-407E-A947-70E740481C1C}">
                            <a14:useLocalDpi xmlns:a14="http://schemas.microsoft.com/office/drawing/2010/main" val="0"/>
                          </a:ext>
                        </a:extLst>
                      </a:blip>
                      <a:stretch>
                        <a:fillRect/>
                      </a:stretch>
                    </pic:blipFill>
                    <pic:spPr>
                      <a:xfrm>
                        <a:off x="0" y="0"/>
                        <a:ext cx="3571875" cy="6353175"/>
                      </a:xfrm>
                      <a:prstGeom prst="rect">
                        <a:avLst/>
                      </a:prstGeom>
                    </pic:spPr>
                  </pic:pic>
                </a:graphicData>
              </a:graphic>
            </wp:inline>
          </w:drawing>
        </w:r>
      </w:del>
    </w:p>
    <w:p w14:paraId="1429DF5E" w14:textId="36EB9ECA" w:rsidR="00713BEB" w:rsidRDefault="00713BEB" w:rsidP="00605046">
      <w:pPr>
        <w:spacing w:after="160" w:line="259" w:lineRule="auto"/>
      </w:pPr>
      <w:r>
        <w:t>On the "Terms and C</w:t>
      </w:r>
      <w:r w:rsidR="00605046" w:rsidRPr="00D4770D">
        <w:t xml:space="preserve">onditions" view, </w:t>
      </w:r>
      <w:ins w:id="63" w:author="Birmingham, William P." w:date="2015-12-06T15:52:00Z">
        <w:r w:rsidR="00605046">
          <w:t>the user</w:t>
        </w:r>
      </w:ins>
      <w:del w:id="64" w:author="Birmingham, William P." w:date="2015-12-06T15:52:00Z">
        <w:r w:rsidR="00605046" w:rsidRPr="00D4770D">
          <w:delText>users</w:delText>
        </w:r>
      </w:del>
      <w:r w:rsidR="00605046" w:rsidRPr="00D4770D">
        <w:t xml:space="preserve"> must agree to the terms and conditions in order to finish the registration process. </w:t>
      </w:r>
      <w:ins w:id="65" w:author="Birmingham, William P." w:date="2015-12-06T15:52:00Z">
        <w:r w:rsidR="00605046">
          <w:t>He</w:t>
        </w:r>
      </w:ins>
      <w:del w:id="66" w:author="Birmingham, William P." w:date="2015-12-06T15:52:00Z">
        <w:r w:rsidR="00605046" w:rsidRPr="00D4770D">
          <w:delText>Users</w:delText>
        </w:r>
      </w:del>
      <w:r w:rsidR="00605046" w:rsidRPr="00D4770D">
        <w:t xml:space="preserve"> can also check a box to send </w:t>
      </w:r>
      <w:ins w:id="67" w:author="Birmingham, William P." w:date="2015-12-06T15:52:00Z">
        <w:r w:rsidR="00605046">
          <w:t xml:space="preserve">interaction </w:t>
        </w:r>
      </w:ins>
      <w:r w:rsidR="00605046" w:rsidRPr="00D4770D">
        <w:t xml:space="preserve">data to </w:t>
      </w:r>
      <w:r>
        <w:t>Foodini</w:t>
      </w:r>
      <w:r w:rsidR="00605046" w:rsidRPr="00D4770D">
        <w:t xml:space="preserve"> </w:t>
      </w:r>
      <w:r>
        <w:t>improving</w:t>
      </w:r>
      <w:r w:rsidR="00605046" w:rsidRPr="00D4770D">
        <w:t xml:space="preserve"> future releases</w:t>
      </w:r>
      <w:r>
        <w:t xml:space="preserve"> of the application</w:t>
      </w:r>
      <w:r w:rsidR="00605046" w:rsidRPr="00D4770D">
        <w:t xml:space="preserve">. </w:t>
      </w:r>
      <w:r>
        <w:t>The user</w:t>
      </w:r>
      <w:r w:rsidR="00605046" w:rsidRPr="00D4770D">
        <w:t xml:space="preserve"> can press the </w:t>
      </w:r>
      <w:r>
        <w:t>“Finish”</w:t>
      </w:r>
      <w:r w:rsidR="00605046" w:rsidRPr="00D4770D">
        <w:t xml:space="preserve"> butto</w:t>
      </w:r>
      <w:r>
        <w:t>n to move to the "Home" view</w:t>
      </w:r>
      <w:r w:rsidR="007439F1">
        <w:t xml:space="preserve"> (</w:t>
      </w:r>
      <w:r w:rsidR="007439F1">
        <w:fldChar w:fldCharType="begin"/>
      </w:r>
      <w:r w:rsidR="007439F1">
        <w:instrText xml:space="preserve"> REF _Ref437418280 \h </w:instrText>
      </w:r>
      <w:r w:rsidR="007439F1">
        <w:fldChar w:fldCharType="separate"/>
      </w:r>
      <w:r w:rsidR="007439F1">
        <w:t xml:space="preserve">Figure </w:t>
      </w:r>
      <w:r w:rsidR="007439F1">
        <w:rPr>
          <w:noProof/>
        </w:rPr>
        <w:t>5</w:t>
      </w:r>
      <w:r w:rsidR="007439F1">
        <w:fldChar w:fldCharType="end"/>
      </w:r>
      <w:r w:rsidR="007439F1">
        <w:t>)</w:t>
      </w:r>
      <w:r w:rsidR="00605046" w:rsidRPr="00D4770D">
        <w:t xml:space="preserve"> or press the</w:t>
      </w:r>
      <w:r>
        <w:t xml:space="preserve"> </w:t>
      </w:r>
      <w:r w:rsidR="00DF3CD9">
        <w:t>top left arrow button</w:t>
      </w:r>
      <w:r w:rsidR="00605046" w:rsidRPr="00D4770D">
        <w:t xml:space="preserve"> to </w:t>
      </w:r>
      <w:r>
        <w:t>return</w:t>
      </w:r>
      <w:r w:rsidR="00605046" w:rsidRPr="00D4770D">
        <w:t xml:space="preserve"> to the "Create </w:t>
      </w:r>
      <w:r>
        <w:t>A</w:t>
      </w:r>
      <w:r w:rsidR="00605046" w:rsidRPr="00D4770D">
        <w:t>ccount" view</w:t>
      </w:r>
      <w:r w:rsidR="007439F1">
        <w:t xml:space="preserve"> (</w:t>
      </w:r>
      <w:r w:rsidR="007439F1">
        <w:fldChar w:fldCharType="begin"/>
      </w:r>
      <w:r w:rsidR="007439F1">
        <w:instrText xml:space="preserve"> REF _Ref437419487 \h </w:instrText>
      </w:r>
      <w:r w:rsidR="007439F1">
        <w:fldChar w:fldCharType="separate"/>
      </w:r>
      <w:r w:rsidR="007439F1">
        <w:t xml:space="preserve">Figure </w:t>
      </w:r>
      <w:r w:rsidR="007439F1">
        <w:rPr>
          <w:noProof/>
        </w:rPr>
        <w:t>3</w:t>
      </w:r>
      <w:r w:rsidR="007439F1">
        <w:fldChar w:fldCharType="end"/>
      </w:r>
      <w:r w:rsidR="007439F1">
        <w:t>)</w:t>
      </w:r>
      <w:r w:rsidR="00605046" w:rsidRPr="00D4770D">
        <w:t>.</w:t>
      </w:r>
    </w:p>
    <w:p w14:paraId="5A4EF34A" w14:textId="256ACD73" w:rsidR="00605046" w:rsidRDefault="00605046" w:rsidP="00605046">
      <w:pPr>
        <w:spacing w:after="160" w:line="259" w:lineRule="auto"/>
      </w:pPr>
      <w:r>
        <w:br w:type="page"/>
      </w:r>
    </w:p>
    <w:p w14:paraId="0404C5B9" w14:textId="77777777" w:rsidR="00DF3CD9" w:rsidRDefault="00712D42" w:rsidP="00DF3CD9">
      <w:pPr>
        <w:keepNext/>
        <w:spacing w:after="160" w:line="259" w:lineRule="auto"/>
        <w:jc w:val="center"/>
      </w:pPr>
      <w:ins w:id="68" w:author="Birmingham, William P." w:date="2015-12-06T15:52:00Z">
        <w:r>
          <w:rPr>
            <w:noProof/>
            <w:lang w:bidi="ar-SA"/>
          </w:rPr>
          <w:lastRenderedPageBreak/>
          <w:drawing>
            <wp:inline distT="0" distB="0" distL="0" distR="0" wp14:anchorId="17737A3B" wp14:editId="4424F603">
              <wp:extent cx="3573780" cy="6355080"/>
              <wp:effectExtent l="0" t="0" r="0" b="0"/>
              <wp:docPr id="26" name="image12.png" descr="page 8.png"/>
              <wp:cNvGraphicFramePr/>
              <a:graphic xmlns:a="http://schemas.openxmlformats.org/drawingml/2006/main">
                <a:graphicData uri="http://schemas.openxmlformats.org/drawingml/2006/picture">
                  <pic:pic xmlns:pic="http://schemas.openxmlformats.org/drawingml/2006/picture">
                    <pic:nvPicPr>
                      <pic:cNvPr id="0" name="image12.png" descr="page 8.png"/>
                      <pic:cNvPicPr preferRelativeResize="0"/>
                    </pic:nvPicPr>
                    <pic:blipFill>
                      <a:blip r:embed="rId21"/>
                      <a:srcRect t="11" b="10"/>
                      <a:stretch>
                        <a:fillRect/>
                      </a:stretch>
                    </pic:blipFill>
                    <pic:spPr>
                      <a:xfrm>
                        <a:off x="0" y="0"/>
                        <a:ext cx="3573780" cy="6355080"/>
                      </a:xfrm>
                      <a:prstGeom prst="rect">
                        <a:avLst/>
                      </a:prstGeom>
                      <a:ln/>
                    </pic:spPr>
                  </pic:pic>
                </a:graphicData>
              </a:graphic>
            </wp:inline>
          </w:drawing>
        </w:r>
      </w:ins>
    </w:p>
    <w:p w14:paraId="336DD43A" w14:textId="4E6DD6CB" w:rsidR="00D00B48" w:rsidRDefault="00DF3CD9" w:rsidP="00DF3CD9">
      <w:pPr>
        <w:pStyle w:val="Caption"/>
        <w:jc w:val="center"/>
        <w:rPr>
          <w:ins w:id="69" w:author="Birmingham, William P." w:date="2015-12-06T15:52:00Z"/>
        </w:rPr>
      </w:pPr>
      <w:bookmarkStart w:id="70" w:name="_Ref437418280"/>
      <w:r>
        <w:t xml:space="preserve">Figure </w:t>
      </w:r>
      <w:r>
        <w:fldChar w:fldCharType="begin"/>
      </w:r>
      <w:r>
        <w:instrText xml:space="preserve"> SEQ Figure \* ARABIC </w:instrText>
      </w:r>
      <w:r>
        <w:fldChar w:fldCharType="separate"/>
      </w:r>
      <w:r w:rsidR="00D2554A">
        <w:rPr>
          <w:noProof/>
        </w:rPr>
        <w:t>5</w:t>
      </w:r>
      <w:r>
        <w:fldChar w:fldCharType="end"/>
      </w:r>
      <w:bookmarkEnd w:id="70"/>
      <w:r>
        <w:t xml:space="preserve"> - Home view</w:t>
      </w:r>
    </w:p>
    <w:p w14:paraId="3A267D21" w14:textId="77777777" w:rsidR="00D4770D" w:rsidRDefault="00D4770D">
      <w:pPr>
        <w:spacing w:after="160" w:line="259" w:lineRule="auto"/>
        <w:rPr>
          <w:del w:id="71" w:author="Birmingham, William P." w:date="2015-12-06T15:52:00Z"/>
        </w:rPr>
      </w:pPr>
      <w:del w:id="72" w:author="Birmingham, William P." w:date="2015-12-06T15:52:00Z">
        <w:r>
          <w:br w:type="page"/>
        </w:r>
      </w:del>
    </w:p>
    <w:p w14:paraId="719B1BF3" w14:textId="77777777" w:rsidR="00D4770D" w:rsidRDefault="00D4770D" w:rsidP="00D4770D">
      <w:pPr>
        <w:keepNext/>
        <w:spacing w:after="160" w:line="259" w:lineRule="auto"/>
        <w:jc w:val="center"/>
        <w:rPr>
          <w:del w:id="73" w:author="Birmingham, William P." w:date="2015-12-06T15:52:00Z"/>
        </w:rPr>
      </w:pPr>
      <w:del w:id="74" w:author="Birmingham, William P." w:date="2015-12-06T15:52:00Z">
        <w:r>
          <w:rPr>
            <w:rFonts w:ascii="Arial" w:hAnsi="Arial" w:cs="Arial"/>
            <w:noProof/>
            <w:color w:val="000000"/>
            <w:szCs w:val="20"/>
            <w:lang w:bidi="ar-SA"/>
          </w:rPr>
          <w:drawing>
            <wp:inline distT="0" distB="0" distL="0" distR="0" wp14:anchorId="2F76B1EF" wp14:editId="7794E8C0">
              <wp:extent cx="3573780" cy="6355080"/>
              <wp:effectExtent l="0" t="0" r="7620" b="7620"/>
              <wp:docPr id="5" name="Picture 5" descr="p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 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0362FDDB" w14:textId="2CC42C1C" w:rsidR="00713BEB" w:rsidRDefault="00D4770D">
      <w:pPr>
        <w:spacing w:after="160" w:line="259" w:lineRule="auto"/>
      </w:pPr>
      <w:r w:rsidRPr="00D4770D">
        <w:t xml:space="preserve">On the "Home" view, </w:t>
      </w:r>
      <w:ins w:id="75" w:author="Birmingham, William P." w:date="2015-12-06T15:52:00Z">
        <w:r w:rsidR="00712D42">
          <w:t>the user</w:t>
        </w:r>
      </w:ins>
      <w:del w:id="76" w:author="Birmingham, William P." w:date="2015-12-06T15:52:00Z">
        <w:r w:rsidRPr="00D4770D">
          <w:delText>users</w:delText>
        </w:r>
      </w:del>
      <w:r w:rsidRPr="00D4770D">
        <w:t xml:space="preserve"> can navigate to the various main views within the system. The</w:t>
      </w:r>
      <w:r w:rsidR="00713BEB">
        <w:t xml:space="preserve"> user can tap on the</w:t>
      </w:r>
      <w:r w:rsidRPr="00D4770D">
        <w:t xml:space="preserve"> "I want food."</w:t>
      </w:r>
      <w:r w:rsidR="00713BEB">
        <w:t xml:space="preserve"> button to move</w:t>
      </w:r>
      <w:del w:id="77" w:author="Birmingham, William P." w:date="2015-12-06T15:52:00Z">
        <w:r w:rsidRPr="00D4770D">
          <w:delText>users</w:delText>
        </w:r>
      </w:del>
      <w:r w:rsidR="00713BEB">
        <w:t xml:space="preserve"> to the "New O</w:t>
      </w:r>
      <w:r w:rsidRPr="00D4770D">
        <w:t>rder" view</w:t>
      </w:r>
      <w:r w:rsidR="007439F1">
        <w:t xml:space="preserve"> (</w:t>
      </w:r>
      <w:r w:rsidR="007439F1">
        <w:fldChar w:fldCharType="begin"/>
      </w:r>
      <w:r w:rsidR="007439F1">
        <w:instrText xml:space="preserve"> REF _Ref437417882 \h </w:instrText>
      </w:r>
      <w:r w:rsidR="007439F1">
        <w:fldChar w:fldCharType="separate"/>
      </w:r>
      <w:r w:rsidR="007439F1">
        <w:t xml:space="preserve">Figure </w:t>
      </w:r>
      <w:r w:rsidR="007439F1">
        <w:rPr>
          <w:noProof/>
        </w:rPr>
        <w:t>6</w:t>
      </w:r>
      <w:r w:rsidR="007439F1">
        <w:fldChar w:fldCharType="end"/>
      </w:r>
      <w:r w:rsidR="007439F1">
        <w:t>)</w:t>
      </w:r>
      <w:r w:rsidRPr="00D4770D">
        <w:t xml:space="preserve">, </w:t>
      </w:r>
      <w:r w:rsidR="00713BEB">
        <w:t>or he can tap on the</w:t>
      </w:r>
      <w:r w:rsidRPr="00D4770D">
        <w:t xml:space="preserve"> "I’m picking up food." button </w:t>
      </w:r>
      <w:r w:rsidR="00713BEB">
        <w:t>to move</w:t>
      </w:r>
      <w:del w:id="78" w:author="Birmingham, William P." w:date="2015-12-06T15:52:00Z">
        <w:r w:rsidRPr="00D4770D">
          <w:delText>users</w:delText>
        </w:r>
      </w:del>
      <w:r w:rsidRPr="00D4770D">
        <w:t xml:space="preserve"> to the "</w:t>
      </w:r>
      <w:r w:rsidR="00713BEB">
        <w:t>Restaurants Tab</w:t>
      </w:r>
      <w:del w:id="79" w:author="Birmingham, William P." w:date="2015-12-06T15:52:00Z">
        <w:r w:rsidRPr="00D4770D">
          <w:delText>Available orders</w:delText>
        </w:r>
      </w:del>
      <w:r w:rsidRPr="00D4770D">
        <w:t>" view</w:t>
      </w:r>
      <w:r w:rsidR="007439F1">
        <w:t xml:space="preserve"> (</w:t>
      </w:r>
      <w:r w:rsidR="007439F1">
        <w:fldChar w:fldCharType="begin"/>
      </w:r>
      <w:r w:rsidR="007439F1">
        <w:instrText xml:space="preserve"> REF _Ref437419575 \h </w:instrText>
      </w:r>
      <w:r w:rsidR="007439F1">
        <w:fldChar w:fldCharType="separate"/>
      </w:r>
      <w:r w:rsidR="007439F1">
        <w:t xml:space="preserve">Figure </w:t>
      </w:r>
      <w:r w:rsidR="007439F1">
        <w:rPr>
          <w:noProof/>
        </w:rPr>
        <w:t>14</w:t>
      </w:r>
      <w:r w:rsidR="007439F1">
        <w:fldChar w:fldCharType="end"/>
      </w:r>
      <w:r w:rsidR="007439F1">
        <w:t>)</w:t>
      </w:r>
      <w:r w:rsidRPr="00D4770D">
        <w:t xml:space="preserve">. </w:t>
      </w:r>
      <w:r w:rsidR="00713BEB">
        <w:t>The user can also tap on the settings cog in the top right corner to move to the “Settings” view</w:t>
      </w:r>
      <w:r w:rsidR="007439F1">
        <w:t xml:space="preserve"> (</w:t>
      </w:r>
      <w:r w:rsidR="007439F1">
        <w:fldChar w:fldCharType="begin"/>
      </w:r>
      <w:r w:rsidR="007439F1">
        <w:instrText xml:space="preserve"> REF _Ref437419584 \h </w:instrText>
      </w:r>
      <w:r w:rsidR="007439F1">
        <w:fldChar w:fldCharType="separate"/>
      </w:r>
      <w:r w:rsidR="007439F1">
        <w:t xml:space="preserve">Figure </w:t>
      </w:r>
      <w:r w:rsidR="007439F1">
        <w:rPr>
          <w:noProof/>
        </w:rPr>
        <w:t>18</w:t>
      </w:r>
      <w:r w:rsidR="007439F1">
        <w:fldChar w:fldCharType="end"/>
      </w:r>
      <w:r w:rsidR="007439F1">
        <w:t>)</w:t>
      </w:r>
      <w:r w:rsidR="00713BEB">
        <w:t>.</w:t>
      </w:r>
    </w:p>
    <w:p w14:paraId="0344A02B" w14:textId="07B16A71" w:rsidR="00D4770D" w:rsidRDefault="00D4770D">
      <w:pPr>
        <w:spacing w:after="160" w:line="259" w:lineRule="auto"/>
      </w:pPr>
      <w:r>
        <w:br w:type="page"/>
      </w:r>
    </w:p>
    <w:p w14:paraId="69F0730A" w14:textId="77777777" w:rsidR="00DF3CD9" w:rsidRDefault="00712D42" w:rsidP="00DF3CD9">
      <w:pPr>
        <w:keepNext/>
        <w:spacing w:after="160" w:line="259" w:lineRule="auto"/>
        <w:jc w:val="center"/>
      </w:pPr>
      <w:ins w:id="80" w:author="Birmingham, William P." w:date="2015-12-06T15:52:00Z">
        <w:r>
          <w:rPr>
            <w:noProof/>
            <w:lang w:bidi="ar-SA"/>
          </w:rPr>
          <w:lastRenderedPageBreak/>
          <w:drawing>
            <wp:inline distT="0" distB="0" distL="0" distR="0" wp14:anchorId="51AC1DB5" wp14:editId="6C44F8E9">
              <wp:extent cx="2962275" cy="5734050"/>
              <wp:effectExtent l="0" t="0" r="9525" b="0"/>
              <wp:docPr id="27" name="image15.png" descr="page 9.png"/>
              <wp:cNvGraphicFramePr/>
              <a:graphic xmlns:a="http://schemas.openxmlformats.org/drawingml/2006/main">
                <a:graphicData uri="http://schemas.openxmlformats.org/drawingml/2006/picture">
                  <pic:pic xmlns:pic="http://schemas.openxmlformats.org/drawingml/2006/picture">
                    <pic:nvPicPr>
                      <pic:cNvPr id="0" name="image15.png" descr="page 9.png"/>
                      <pic:cNvPicPr preferRelativeResize="0"/>
                    </pic:nvPicPr>
                    <pic:blipFill>
                      <a:blip r:embed="rId23"/>
                      <a:srcRect t="11" b="10"/>
                      <a:stretch>
                        <a:fillRect/>
                      </a:stretch>
                    </pic:blipFill>
                    <pic:spPr>
                      <a:xfrm>
                        <a:off x="0" y="0"/>
                        <a:ext cx="2962580" cy="5734640"/>
                      </a:xfrm>
                      <a:prstGeom prst="rect">
                        <a:avLst/>
                      </a:prstGeom>
                      <a:ln/>
                    </pic:spPr>
                  </pic:pic>
                </a:graphicData>
              </a:graphic>
            </wp:inline>
          </w:drawing>
        </w:r>
      </w:ins>
    </w:p>
    <w:p w14:paraId="4930013B" w14:textId="4D43E163" w:rsidR="00D00B48" w:rsidRDefault="00DF3CD9" w:rsidP="00DF3CD9">
      <w:pPr>
        <w:pStyle w:val="Caption"/>
        <w:jc w:val="center"/>
        <w:rPr>
          <w:ins w:id="81" w:author="Birmingham, William P." w:date="2015-12-06T15:52:00Z"/>
        </w:rPr>
      </w:pPr>
      <w:bookmarkStart w:id="82" w:name="_Ref437417882"/>
      <w:r>
        <w:t xml:space="preserve">Figure </w:t>
      </w:r>
      <w:r>
        <w:fldChar w:fldCharType="begin"/>
      </w:r>
      <w:r>
        <w:instrText xml:space="preserve"> SEQ Figure \* ARABIC </w:instrText>
      </w:r>
      <w:r>
        <w:fldChar w:fldCharType="separate"/>
      </w:r>
      <w:r w:rsidR="00D2554A">
        <w:rPr>
          <w:noProof/>
        </w:rPr>
        <w:t>6</w:t>
      </w:r>
      <w:r>
        <w:fldChar w:fldCharType="end"/>
      </w:r>
      <w:bookmarkEnd w:id="82"/>
      <w:r>
        <w:t xml:space="preserve"> - New Order view</w:t>
      </w:r>
    </w:p>
    <w:p w14:paraId="7AC1410C" w14:textId="77777777" w:rsidR="00D4770D" w:rsidRDefault="00D4770D" w:rsidP="00D4770D">
      <w:pPr>
        <w:keepNext/>
        <w:spacing w:after="160" w:line="259" w:lineRule="auto"/>
        <w:jc w:val="center"/>
        <w:rPr>
          <w:del w:id="83" w:author="Birmingham, William P." w:date="2015-12-06T15:52:00Z"/>
        </w:rPr>
      </w:pPr>
      <w:del w:id="84" w:author="Birmingham, William P." w:date="2015-12-06T15:52:00Z">
        <w:r>
          <w:rPr>
            <w:rFonts w:ascii="Arial" w:hAnsi="Arial" w:cs="Arial"/>
            <w:noProof/>
            <w:color w:val="000000"/>
            <w:szCs w:val="20"/>
            <w:lang w:bidi="ar-SA"/>
          </w:rPr>
          <w:drawing>
            <wp:inline distT="0" distB="0" distL="0" distR="0" wp14:anchorId="2C821587" wp14:editId="15809E6F">
              <wp:extent cx="3451860" cy="6138277"/>
              <wp:effectExtent l="0" t="0" r="0" b="0"/>
              <wp:docPr id="6" name="Picture 6" descr="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 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8437" cy="6149972"/>
                      </a:xfrm>
                      <a:prstGeom prst="rect">
                        <a:avLst/>
                      </a:prstGeom>
                      <a:noFill/>
                      <a:ln>
                        <a:noFill/>
                      </a:ln>
                    </pic:spPr>
                  </pic:pic>
                </a:graphicData>
              </a:graphic>
            </wp:inline>
          </w:drawing>
        </w:r>
      </w:del>
    </w:p>
    <w:p w14:paraId="2F64037C" w14:textId="1813E000" w:rsidR="00D4770D" w:rsidRDefault="00D4770D">
      <w:pPr>
        <w:spacing w:after="160" w:line="259" w:lineRule="auto"/>
      </w:pPr>
      <w:r w:rsidRPr="00D4770D">
        <w:t xml:space="preserve">In the "New </w:t>
      </w:r>
      <w:r w:rsidR="00DF3CD9">
        <w:t>O</w:t>
      </w:r>
      <w:r w:rsidRPr="00D4770D">
        <w:t>rder" view, a user can select a restaurant, add food items, choose a driver, and send his request. To return to the "Home" view</w:t>
      </w:r>
      <w:r w:rsidR="007439F1">
        <w:t xml:space="preserve"> (</w:t>
      </w:r>
      <w:r w:rsidR="007439F1">
        <w:fldChar w:fldCharType="begin"/>
      </w:r>
      <w:r w:rsidR="007439F1">
        <w:instrText xml:space="preserve"> REF _Ref437418280 \h </w:instrText>
      </w:r>
      <w:r w:rsidR="007439F1">
        <w:fldChar w:fldCharType="separate"/>
      </w:r>
      <w:r w:rsidR="007439F1">
        <w:t xml:space="preserve">Figure </w:t>
      </w:r>
      <w:r w:rsidR="007439F1">
        <w:rPr>
          <w:noProof/>
        </w:rPr>
        <w:t>5</w:t>
      </w:r>
      <w:r w:rsidR="007439F1">
        <w:fldChar w:fldCharType="end"/>
      </w:r>
      <w:r w:rsidR="007439F1">
        <w:t>)</w:t>
      </w:r>
      <w:r w:rsidRPr="00D4770D">
        <w:t xml:space="preserve">, he </w:t>
      </w:r>
      <w:r w:rsidR="007439F1">
        <w:t>can tap</w:t>
      </w:r>
      <w:r w:rsidRPr="00D4770D">
        <w:t xml:space="preserve"> the </w:t>
      </w:r>
      <w:r w:rsidR="00DF3CD9">
        <w:t>top left arrow button</w:t>
      </w:r>
      <w:r w:rsidRPr="00D4770D">
        <w:t xml:space="preserve">. </w:t>
      </w:r>
      <w:r w:rsidR="007439F1">
        <w:t>The user can tap</w:t>
      </w:r>
      <w:r w:rsidR="00DF3CD9">
        <w:t xml:space="preserve"> the</w:t>
      </w:r>
      <w:r w:rsidR="007439F1">
        <w:t xml:space="preserve"> on the restaurant field to move to the</w:t>
      </w:r>
      <w:r w:rsidR="00DF3CD9">
        <w:t xml:space="preserve"> "Select Restaurant" view</w:t>
      </w:r>
      <w:r w:rsidR="007439F1">
        <w:t xml:space="preserve"> (</w:t>
      </w:r>
      <w:r w:rsidR="007439F1">
        <w:fldChar w:fldCharType="begin"/>
      </w:r>
      <w:r w:rsidR="007439F1">
        <w:instrText xml:space="preserve"> REF _Ref437419677 \h </w:instrText>
      </w:r>
      <w:r w:rsidR="007439F1">
        <w:fldChar w:fldCharType="separate"/>
      </w:r>
      <w:r w:rsidR="007439F1">
        <w:t xml:space="preserve">Figure </w:t>
      </w:r>
      <w:r w:rsidR="007439F1">
        <w:rPr>
          <w:noProof/>
        </w:rPr>
        <w:t>7</w:t>
      </w:r>
      <w:r w:rsidR="007439F1">
        <w:fldChar w:fldCharType="end"/>
      </w:r>
      <w:r w:rsidR="007439F1">
        <w:t>) to select his desired restaurant</w:t>
      </w:r>
      <w:r w:rsidR="00DF3CD9">
        <w:t xml:space="preserve">. </w:t>
      </w:r>
      <w:r w:rsidR="007439F1">
        <w:t>The user can tap</w:t>
      </w:r>
      <w:r w:rsidRPr="00D4770D">
        <w:t xml:space="preserve"> the plus</w:t>
      </w:r>
      <w:r w:rsidR="007439F1">
        <w:t xml:space="preserve"> button next to the food header to move</w:t>
      </w:r>
      <w:r w:rsidR="001F252B">
        <w:t xml:space="preserve"> to the "Food I</w:t>
      </w:r>
      <w:r w:rsidR="00DF3CD9">
        <w:t>tem" view</w:t>
      </w:r>
      <w:r w:rsidR="007439F1">
        <w:t xml:space="preserve"> (</w:t>
      </w:r>
      <w:r w:rsidR="007439F1">
        <w:fldChar w:fldCharType="begin"/>
      </w:r>
      <w:r w:rsidR="007439F1">
        <w:instrText xml:space="preserve"> REF _Ref437419705 \h </w:instrText>
      </w:r>
      <w:r w:rsidR="007439F1">
        <w:fldChar w:fldCharType="separate"/>
      </w:r>
      <w:r w:rsidR="007439F1">
        <w:t xml:space="preserve">Figure </w:t>
      </w:r>
      <w:r w:rsidR="007439F1">
        <w:rPr>
          <w:noProof/>
        </w:rPr>
        <w:t>8</w:t>
      </w:r>
      <w:r w:rsidR="007439F1">
        <w:fldChar w:fldCharType="end"/>
      </w:r>
      <w:r w:rsidR="007439F1">
        <w:t>)</w:t>
      </w:r>
      <w:r w:rsidRPr="00D4770D">
        <w:t xml:space="preserve">, with a blank item. </w:t>
      </w:r>
      <w:r w:rsidR="007439F1">
        <w:t>He can tap one of the existing food items to move</w:t>
      </w:r>
      <w:r w:rsidR="001F252B">
        <w:t xml:space="preserve"> to the "Food I</w:t>
      </w:r>
      <w:r w:rsidRPr="00D4770D">
        <w:t xml:space="preserve">tem" view </w:t>
      </w:r>
      <w:r w:rsidR="007439F1">
        <w:t>(</w:t>
      </w:r>
      <w:r w:rsidR="007439F1">
        <w:fldChar w:fldCharType="begin"/>
      </w:r>
      <w:r w:rsidR="007439F1">
        <w:instrText xml:space="preserve"> REF _Ref437419705 \h </w:instrText>
      </w:r>
      <w:r w:rsidR="007439F1">
        <w:fldChar w:fldCharType="separate"/>
      </w:r>
      <w:r w:rsidR="007439F1">
        <w:t xml:space="preserve">Figure </w:t>
      </w:r>
      <w:r w:rsidR="007439F1">
        <w:rPr>
          <w:noProof/>
        </w:rPr>
        <w:t>8</w:t>
      </w:r>
      <w:r w:rsidR="007439F1">
        <w:fldChar w:fldCharType="end"/>
      </w:r>
      <w:r w:rsidR="007439F1">
        <w:t xml:space="preserve">) </w:t>
      </w:r>
      <w:r w:rsidRPr="00D4770D">
        <w:t>but with the proper fields filled according to his selection. If he taps the driver, the s</w:t>
      </w:r>
      <w:r w:rsidR="001F252B">
        <w:t>ystem takes him to the "Select D</w:t>
      </w:r>
      <w:r w:rsidRPr="00D4770D">
        <w:t>river" view</w:t>
      </w:r>
      <w:r w:rsidR="007439F1">
        <w:t xml:space="preserve"> (</w:t>
      </w:r>
      <w:r w:rsidR="007439F1">
        <w:fldChar w:fldCharType="begin"/>
      </w:r>
      <w:r w:rsidR="007439F1">
        <w:instrText xml:space="preserve"> REF _Ref437419754 \h </w:instrText>
      </w:r>
      <w:r w:rsidR="007439F1">
        <w:fldChar w:fldCharType="separate"/>
      </w:r>
      <w:r w:rsidR="007439F1">
        <w:t xml:space="preserve">Figure </w:t>
      </w:r>
      <w:r w:rsidR="007439F1">
        <w:rPr>
          <w:noProof/>
        </w:rPr>
        <w:t>9</w:t>
      </w:r>
      <w:r w:rsidR="007439F1">
        <w:fldChar w:fldCharType="end"/>
      </w:r>
      <w:r w:rsidR="007439F1">
        <w:t>)</w:t>
      </w:r>
      <w:r w:rsidRPr="00D4770D">
        <w:t xml:space="preserve">. If he taps the delivery location, the system takes him to the </w:t>
      </w:r>
      <w:commentRangeStart w:id="85"/>
      <w:r w:rsidRPr="00D4770D">
        <w:t xml:space="preserve">"Delivery </w:t>
      </w:r>
      <w:r w:rsidR="001F252B">
        <w:t>L</w:t>
      </w:r>
      <w:r w:rsidRPr="00D4770D">
        <w:t>ocation" view</w:t>
      </w:r>
      <w:r w:rsidR="007439F1">
        <w:t xml:space="preserve"> (</w:t>
      </w:r>
      <w:r w:rsidR="007439F1">
        <w:fldChar w:fldCharType="begin"/>
      </w:r>
      <w:r w:rsidR="007439F1">
        <w:instrText xml:space="preserve"> REF _Ref437419789 \h </w:instrText>
      </w:r>
      <w:r w:rsidR="007439F1">
        <w:fldChar w:fldCharType="separate"/>
      </w:r>
      <w:r w:rsidR="007439F1">
        <w:t xml:space="preserve">Figure </w:t>
      </w:r>
      <w:r w:rsidR="007439F1">
        <w:rPr>
          <w:noProof/>
        </w:rPr>
        <w:t>10</w:t>
      </w:r>
      <w:r w:rsidR="007439F1">
        <w:fldChar w:fldCharType="end"/>
      </w:r>
      <w:r w:rsidR="007439F1">
        <w:t>)</w:t>
      </w:r>
      <w:r w:rsidRPr="00D4770D">
        <w:t xml:space="preserve">. If he taps the "Send Request" button, the </w:t>
      </w:r>
      <w:r w:rsidR="007439F1">
        <w:t>application</w:t>
      </w:r>
      <w:r w:rsidRPr="00D4770D">
        <w:t xml:space="preserve"> sends his order to the selected driver and </w:t>
      </w:r>
      <w:r w:rsidR="001F252B">
        <w:t>takes</w:t>
      </w:r>
      <w:r w:rsidRPr="00D4770D">
        <w:t xml:space="preserve"> him to the "</w:t>
      </w:r>
      <w:r w:rsidR="007439F1">
        <w:t>Paid for Food</w:t>
      </w:r>
      <w:r w:rsidRPr="00D4770D">
        <w:t>"</w:t>
      </w:r>
      <w:r w:rsidR="007439F1">
        <w:t xml:space="preserve"> view (</w:t>
      </w:r>
      <w:r w:rsidR="007439F1">
        <w:fldChar w:fldCharType="begin"/>
      </w:r>
      <w:r w:rsidR="007439F1">
        <w:instrText xml:space="preserve"> REF _Ref437419865 \h </w:instrText>
      </w:r>
      <w:r w:rsidR="007439F1">
        <w:fldChar w:fldCharType="separate"/>
      </w:r>
      <w:r w:rsidR="007439F1">
        <w:t xml:space="preserve">Figure </w:t>
      </w:r>
      <w:r w:rsidR="007439F1">
        <w:rPr>
          <w:noProof/>
        </w:rPr>
        <w:t>17</w:t>
      </w:r>
      <w:r w:rsidR="007439F1">
        <w:fldChar w:fldCharType="end"/>
      </w:r>
      <w:r w:rsidR="007439F1">
        <w:t>)</w:t>
      </w:r>
      <w:r w:rsidRPr="00D4770D">
        <w:t>.</w:t>
      </w:r>
      <w:commentRangeEnd w:id="85"/>
      <w:r w:rsidR="006B2B0B">
        <w:rPr>
          <w:rStyle w:val="CommentReference"/>
        </w:rPr>
        <w:commentReference w:id="85"/>
      </w:r>
      <w:r>
        <w:br w:type="page"/>
      </w:r>
    </w:p>
    <w:p w14:paraId="7808485B" w14:textId="77777777" w:rsidR="001F252B" w:rsidRDefault="00712D42" w:rsidP="001F252B">
      <w:pPr>
        <w:keepNext/>
        <w:spacing w:after="160" w:line="259" w:lineRule="auto"/>
        <w:jc w:val="center"/>
      </w:pPr>
      <w:ins w:id="86" w:author="Birmingham, William P." w:date="2015-12-06T15:52:00Z">
        <w:r>
          <w:rPr>
            <w:noProof/>
            <w:lang w:bidi="ar-SA"/>
          </w:rPr>
          <w:lastRenderedPageBreak/>
          <w:drawing>
            <wp:inline distT="0" distB="0" distL="0" distR="0" wp14:anchorId="0261B8CE" wp14:editId="79FB66C9">
              <wp:extent cx="3573780" cy="6355080"/>
              <wp:effectExtent l="0" t="0" r="0" b="0"/>
              <wp:docPr id="28" name="image14.png" descr="page 16.png"/>
              <wp:cNvGraphicFramePr/>
              <a:graphic xmlns:a="http://schemas.openxmlformats.org/drawingml/2006/main">
                <a:graphicData uri="http://schemas.openxmlformats.org/drawingml/2006/picture">
                  <pic:pic xmlns:pic="http://schemas.openxmlformats.org/drawingml/2006/picture">
                    <pic:nvPicPr>
                      <pic:cNvPr id="0" name="image14.png" descr="page 16.png"/>
                      <pic:cNvPicPr preferRelativeResize="0"/>
                    </pic:nvPicPr>
                    <pic:blipFill>
                      <a:blip r:embed="rId25"/>
                      <a:srcRect t="11" b="10"/>
                      <a:stretch>
                        <a:fillRect/>
                      </a:stretch>
                    </pic:blipFill>
                    <pic:spPr>
                      <a:xfrm>
                        <a:off x="0" y="0"/>
                        <a:ext cx="3573780" cy="6355080"/>
                      </a:xfrm>
                      <a:prstGeom prst="rect">
                        <a:avLst/>
                      </a:prstGeom>
                      <a:ln/>
                    </pic:spPr>
                  </pic:pic>
                </a:graphicData>
              </a:graphic>
            </wp:inline>
          </w:drawing>
        </w:r>
      </w:ins>
    </w:p>
    <w:p w14:paraId="6512194E" w14:textId="63A4D073" w:rsidR="00D00B48" w:rsidRDefault="001F252B" w:rsidP="001F252B">
      <w:pPr>
        <w:pStyle w:val="Caption"/>
        <w:jc w:val="center"/>
        <w:rPr>
          <w:ins w:id="87" w:author="Birmingham, William P." w:date="2015-12-06T15:52:00Z"/>
        </w:rPr>
      </w:pPr>
      <w:bookmarkStart w:id="88" w:name="_Ref437419677"/>
      <w:r>
        <w:t xml:space="preserve">Figure </w:t>
      </w:r>
      <w:r>
        <w:fldChar w:fldCharType="begin"/>
      </w:r>
      <w:r>
        <w:instrText xml:space="preserve"> SEQ Figure \* ARABIC </w:instrText>
      </w:r>
      <w:r>
        <w:fldChar w:fldCharType="separate"/>
      </w:r>
      <w:r w:rsidR="00D2554A">
        <w:rPr>
          <w:noProof/>
        </w:rPr>
        <w:t>7</w:t>
      </w:r>
      <w:r>
        <w:fldChar w:fldCharType="end"/>
      </w:r>
      <w:bookmarkEnd w:id="88"/>
      <w:r>
        <w:t xml:space="preserve"> - Select Restaurant view</w:t>
      </w:r>
    </w:p>
    <w:p w14:paraId="2AE68A4F" w14:textId="77777777" w:rsidR="00D4770D" w:rsidRDefault="00D4770D" w:rsidP="00D4770D">
      <w:pPr>
        <w:keepNext/>
        <w:spacing w:after="160" w:line="259" w:lineRule="auto"/>
        <w:jc w:val="center"/>
        <w:rPr>
          <w:del w:id="89" w:author="Birmingham, William P." w:date="2015-12-06T15:52:00Z"/>
        </w:rPr>
      </w:pPr>
      <w:del w:id="90" w:author="Birmingham, William P." w:date="2015-12-06T15:52:00Z">
        <w:r>
          <w:rPr>
            <w:rFonts w:ascii="Arial" w:hAnsi="Arial" w:cs="Arial"/>
            <w:noProof/>
            <w:color w:val="000000"/>
            <w:szCs w:val="20"/>
            <w:lang w:bidi="ar-SA"/>
          </w:rPr>
          <w:drawing>
            <wp:inline distT="0" distB="0" distL="0" distR="0" wp14:anchorId="1993204E" wp14:editId="3C4B1C17">
              <wp:extent cx="3573780" cy="6355080"/>
              <wp:effectExtent l="0" t="0" r="7620" b="7620"/>
              <wp:docPr id="7" name="Picture 7" descr="page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 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1905432F" w14:textId="77777777" w:rsidR="007439F1" w:rsidRDefault="00D4770D">
      <w:pPr>
        <w:spacing w:after="160" w:line="259" w:lineRule="auto"/>
      </w:pPr>
      <w:r w:rsidRPr="00D4770D">
        <w:t xml:space="preserve">In the "Select </w:t>
      </w:r>
      <w:r w:rsidR="007439F1">
        <w:t>R</w:t>
      </w:r>
      <w:r w:rsidRPr="00D4770D">
        <w:t xml:space="preserve">estaurant" view, </w:t>
      </w:r>
      <w:ins w:id="91" w:author="Birmingham, William P." w:date="2015-12-06T15:52:00Z">
        <w:r w:rsidR="00712D42">
          <w:t>the user</w:t>
        </w:r>
      </w:ins>
      <w:del w:id="92" w:author="Birmingham, William P." w:date="2015-12-06T15:52:00Z">
        <w:r w:rsidRPr="00D4770D">
          <w:delText>users</w:delText>
        </w:r>
      </w:del>
      <w:r w:rsidRPr="00D4770D">
        <w:t xml:space="preserve"> can see a list of the restaurants within </w:t>
      </w:r>
      <w:r w:rsidR="001F252B">
        <w:t xml:space="preserve">five </w:t>
      </w:r>
      <w:ins w:id="93" w:author="Birmingham, William P." w:date="2015-12-06T15:52:00Z">
        <w:r w:rsidR="00712D42">
          <w:t xml:space="preserve">miles of </w:t>
        </w:r>
      </w:ins>
      <w:r w:rsidRPr="00D4770D">
        <w:t xml:space="preserve">the </w:t>
      </w:r>
      <w:ins w:id="94" w:author="Birmingham, William P." w:date="2015-12-06T15:52:00Z">
        <w:r w:rsidR="00712D42">
          <w:t>user’s location</w:t>
        </w:r>
      </w:ins>
      <w:del w:id="95" w:author="Birmingham, William P." w:date="2015-12-06T15:52:00Z">
        <w:r w:rsidRPr="00D4770D">
          <w:delText>application radius</w:delText>
        </w:r>
      </w:del>
      <w:r w:rsidRPr="00D4770D">
        <w:t xml:space="preserve">. If a user taps one, a check appears next to it, indicating that he has selected it, and the check from the previously selected restaurant disappears to indicate that in doing so, he has unselected his prior restaurant choice. If the user taps the </w:t>
      </w:r>
      <w:r w:rsidR="001F252B">
        <w:t>top</w:t>
      </w:r>
      <w:r w:rsidRPr="00D4770D">
        <w:t xml:space="preserve"> lef</w:t>
      </w:r>
      <w:r>
        <w:t>t arrow</w:t>
      </w:r>
      <w:r w:rsidR="001F252B">
        <w:t xml:space="preserve"> button</w:t>
      </w:r>
      <w:r>
        <w:t>,</w:t>
      </w:r>
      <w:r w:rsidR="001F252B">
        <w:t xml:space="preserve"> he moves</w:t>
      </w:r>
      <w:r>
        <w:t xml:space="preserve"> back</w:t>
      </w:r>
      <w:r w:rsidR="001F252B">
        <w:t xml:space="preserve"> to the "New O</w:t>
      </w:r>
      <w:r w:rsidRPr="00D4770D">
        <w:t xml:space="preserve">rder" </w:t>
      </w:r>
      <w:commentRangeStart w:id="96"/>
      <w:r w:rsidRPr="00D4770D">
        <w:t>view</w:t>
      </w:r>
      <w:commentRangeEnd w:id="96"/>
      <w:r w:rsidR="00B156F7">
        <w:rPr>
          <w:rStyle w:val="CommentReference"/>
        </w:rPr>
        <w:commentReference w:id="96"/>
      </w:r>
      <w:r w:rsidR="007439F1">
        <w:t xml:space="preserve"> (</w:t>
      </w:r>
      <w:r w:rsidR="007439F1">
        <w:fldChar w:fldCharType="begin"/>
      </w:r>
      <w:r w:rsidR="007439F1">
        <w:instrText xml:space="preserve"> REF _Ref437417882 \h </w:instrText>
      </w:r>
      <w:r w:rsidR="007439F1">
        <w:fldChar w:fldCharType="separate"/>
      </w:r>
      <w:r w:rsidR="007439F1">
        <w:t xml:space="preserve">Figure </w:t>
      </w:r>
      <w:r w:rsidR="007439F1">
        <w:rPr>
          <w:noProof/>
        </w:rPr>
        <w:t>6</w:t>
      </w:r>
      <w:r w:rsidR="007439F1">
        <w:fldChar w:fldCharType="end"/>
      </w:r>
      <w:r w:rsidR="007439F1">
        <w:t>)</w:t>
      </w:r>
      <w:r w:rsidRPr="00D4770D">
        <w:t>.</w:t>
      </w:r>
    </w:p>
    <w:p w14:paraId="05F6AD00" w14:textId="79EF1FE3" w:rsidR="00D4770D" w:rsidRDefault="00D4770D">
      <w:pPr>
        <w:spacing w:after="160" w:line="259" w:lineRule="auto"/>
      </w:pPr>
      <w:r>
        <w:br w:type="page"/>
      </w:r>
      <w:r w:rsidR="00B156F7">
        <w:rPr>
          <w:rStyle w:val="CommentReference"/>
        </w:rPr>
        <w:commentReference w:id="97"/>
      </w:r>
    </w:p>
    <w:p w14:paraId="75A27FD9" w14:textId="77777777" w:rsidR="001F252B" w:rsidRDefault="00712D42" w:rsidP="001F252B">
      <w:pPr>
        <w:keepNext/>
        <w:spacing w:after="160" w:line="259" w:lineRule="auto"/>
        <w:jc w:val="center"/>
      </w:pPr>
      <w:ins w:id="98" w:author="Birmingham, William P." w:date="2015-12-06T15:52:00Z">
        <w:r>
          <w:rPr>
            <w:noProof/>
            <w:lang w:bidi="ar-SA"/>
          </w:rPr>
          <w:lastRenderedPageBreak/>
          <w:drawing>
            <wp:inline distT="0" distB="0" distL="0" distR="0" wp14:anchorId="4F409977" wp14:editId="7C4C42CB">
              <wp:extent cx="3573780" cy="6355080"/>
              <wp:effectExtent l="0" t="0" r="0" b="0"/>
              <wp:docPr id="29" name="image19.png" descr="page 11.png"/>
              <wp:cNvGraphicFramePr/>
              <a:graphic xmlns:a="http://schemas.openxmlformats.org/drawingml/2006/main">
                <a:graphicData uri="http://schemas.openxmlformats.org/drawingml/2006/picture">
                  <pic:pic xmlns:pic="http://schemas.openxmlformats.org/drawingml/2006/picture">
                    <pic:nvPicPr>
                      <pic:cNvPr id="0" name="image19.png" descr="page 11.png"/>
                      <pic:cNvPicPr preferRelativeResize="0"/>
                    </pic:nvPicPr>
                    <pic:blipFill>
                      <a:blip r:embed="rId27"/>
                      <a:srcRect t="11" b="10"/>
                      <a:stretch>
                        <a:fillRect/>
                      </a:stretch>
                    </pic:blipFill>
                    <pic:spPr>
                      <a:xfrm>
                        <a:off x="0" y="0"/>
                        <a:ext cx="3573780" cy="6355080"/>
                      </a:xfrm>
                      <a:prstGeom prst="rect">
                        <a:avLst/>
                      </a:prstGeom>
                      <a:ln/>
                    </pic:spPr>
                  </pic:pic>
                </a:graphicData>
              </a:graphic>
            </wp:inline>
          </w:drawing>
        </w:r>
      </w:ins>
    </w:p>
    <w:p w14:paraId="10A61A03" w14:textId="3CE2C703" w:rsidR="00D00B48" w:rsidRDefault="001F252B" w:rsidP="001F252B">
      <w:pPr>
        <w:pStyle w:val="Caption"/>
        <w:jc w:val="center"/>
        <w:rPr>
          <w:ins w:id="99" w:author="Birmingham, William P." w:date="2015-12-06T15:52:00Z"/>
        </w:rPr>
      </w:pPr>
      <w:bookmarkStart w:id="100" w:name="_Ref437419705"/>
      <w:r>
        <w:t xml:space="preserve">Figure </w:t>
      </w:r>
      <w:r>
        <w:fldChar w:fldCharType="begin"/>
      </w:r>
      <w:r>
        <w:instrText xml:space="preserve"> SEQ Figure \* ARABIC </w:instrText>
      </w:r>
      <w:r>
        <w:fldChar w:fldCharType="separate"/>
      </w:r>
      <w:r w:rsidR="00D2554A">
        <w:rPr>
          <w:noProof/>
        </w:rPr>
        <w:t>8</w:t>
      </w:r>
      <w:r>
        <w:fldChar w:fldCharType="end"/>
      </w:r>
      <w:bookmarkEnd w:id="100"/>
      <w:r>
        <w:t xml:space="preserve"> - Food Item view</w:t>
      </w:r>
    </w:p>
    <w:p w14:paraId="635794DE" w14:textId="77777777" w:rsidR="00D4770D" w:rsidRDefault="00D4770D" w:rsidP="00D4770D">
      <w:pPr>
        <w:keepNext/>
        <w:spacing w:after="160" w:line="259" w:lineRule="auto"/>
        <w:jc w:val="center"/>
        <w:rPr>
          <w:del w:id="101" w:author="Birmingham, William P." w:date="2015-12-06T15:52:00Z"/>
        </w:rPr>
      </w:pPr>
      <w:del w:id="102" w:author="Birmingham, William P." w:date="2015-12-06T15:52:00Z">
        <w:r>
          <w:rPr>
            <w:rFonts w:ascii="Arial" w:hAnsi="Arial" w:cs="Arial"/>
            <w:noProof/>
            <w:color w:val="000000"/>
            <w:szCs w:val="20"/>
            <w:lang w:bidi="ar-SA"/>
          </w:rPr>
          <w:drawing>
            <wp:inline distT="0" distB="0" distL="0" distR="0" wp14:anchorId="7574EFE9" wp14:editId="2224B3CF">
              <wp:extent cx="3573780" cy="6355080"/>
              <wp:effectExtent l="0" t="0" r="7620" b="7620"/>
              <wp:docPr id="8" name="Picture 8" descr="p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 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22E66AC8" w14:textId="27090B56" w:rsidR="001F252B" w:rsidRDefault="00D4770D">
      <w:pPr>
        <w:spacing w:after="160" w:line="259" w:lineRule="auto"/>
      </w:pPr>
      <w:r w:rsidRPr="00D4770D">
        <w:t xml:space="preserve">In the "Food </w:t>
      </w:r>
      <w:r w:rsidR="007439F1">
        <w:t>I</w:t>
      </w:r>
      <w:r w:rsidRPr="00D4770D">
        <w:t xml:space="preserve">tem" view, </w:t>
      </w:r>
      <w:ins w:id="103" w:author="Birmingham, William P." w:date="2015-12-06T15:52:00Z">
        <w:r w:rsidR="00712D42">
          <w:t>the user</w:t>
        </w:r>
      </w:ins>
      <w:del w:id="104" w:author="Birmingham, William P." w:date="2015-12-06T15:52:00Z">
        <w:r w:rsidRPr="00D4770D">
          <w:delText>users</w:delText>
        </w:r>
      </w:del>
      <w:r w:rsidRPr="00D4770D">
        <w:t xml:space="preserve"> can create or edit food items for </w:t>
      </w:r>
      <w:r w:rsidR="001F252B">
        <w:t>his order</w:t>
      </w:r>
      <w:r w:rsidRPr="00D4770D">
        <w:t xml:space="preserve">. </w:t>
      </w:r>
      <w:ins w:id="105" w:author="Birmingham, William P." w:date="2015-12-06T15:52:00Z">
        <w:r w:rsidR="00712D42">
          <w:t>He</w:t>
        </w:r>
      </w:ins>
      <w:del w:id="106" w:author="Birmingham, William P." w:date="2015-12-06T15:52:00Z">
        <w:r w:rsidRPr="00D4770D">
          <w:delText>A user</w:delText>
        </w:r>
      </w:del>
      <w:r w:rsidRPr="00D4770D">
        <w:t xml:space="preserve"> can type the order name in the </w:t>
      </w:r>
      <w:r w:rsidR="007439F1">
        <w:t xml:space="preserve">top </w:t>
      </w:r>
      <w:r w:rsidRPr="00D4770D">
        <w:t xml:space="preserve">text bar, as well as any additional details about the order in the text area </w:t>
      </w:r>
      <w:commentRangeStart w:id="107"/>
      <w:r w:rsidRPr="00D4770D">
        <w:t>beneath</w:t>
      </w:r>
      <w:commentRangeEnd w:id="107"/>
      <w:r w:rsidR="00FE2B47">
        <w:rPr>
          <w:rStyle w:val="CommentReference"/>
        </w:rPr>
        <w:commentReference w:id="107"/>
      </w:r>
      <w:r w:rsidRPr="00D4770D">
        <w:t xml:space="preserve">. If he </w:t>
      </w:r>
      <w:r w:rsidR="001F252B">
        <w:t>taps</w:t>
      </w:r>
      <w:r w:rsidRPr="00D4770D">
        <w:t xml:space="preserve"> the </w:t>
      </w:r>
      <w:r w:rsidR="001F252B">
        <w:t xml:space="preserve">top </w:t>
      </w:r>
      <w:r w:rsidRPr="00D4770D">
        <w:t>left</w:t>
      </w:r>
      <w:r w:rsidR="001F252B">
        <w:t xml:space="preserve"> arrow button, he returns to the "New O</w:t>
      </w:r>
      <w:r w:rsidRPr="00D4770D">
        <w:t>rder" view</w:t>
      </w:r>
      <w:r w:rsidR="001F252B">
        <w:t xml:space="preserve"> (</w:t>
      </w:r>
      <w:r w:rsidR="001F252B">
        <w:fldChar w:fldCharType="begin"/>
      </w:r>
      <w:r w:rsidR="001F252B">
        <w:instrText xml:space="preserve"> REF _Ref437417882 \h </w:instrText>
      </w:r>
      <w:r w:rsidR="001F252B">
        <w:fldChar w:fldCharType="separate"/>
      </w:r>
      <w:r w:rsidR="001F252B">
        <w:t xml:space="preserve">Figure </w:t>
      </w:r>
      <w:r w:rsidR="001F252B">
        <w:rPr>
          <w:noProof/>
        </w:rPr>
        <w:t>6</w:t>
      </w:r>
      <w:r w:rsidR="001F252B">
        <w:fldChar w:fldCharType="end"/>
      </w:r>
      <w:r w:rsidR="001F252B">
        <w:t>)</w:t>
      </w:r>
      <w:r w:rsidRPr="00D4770D">
        <w:t>.</w:t>
      </w:r>
    </w:p>
    <w:p w14:paraId="1E9360B2" w14:textId="7C9B2F67" w:rsidR="00D4770D" w:rsidRDefault="00D4770D">
      <w:pPr>
        <w:spacing w:after="160" w:line="259" w:lineRule="auto"/>
      </w:pPr>
      <w:r>
        <w:br w:type="page"/>
      </w:r>
    </w:p>
    <w:p w14:paraId="5D076E60" w14:textId="77777777" w:rsidR="001F252B" w:rsidRDefault="00712D42" w:rsidP="001F252B">
      <w:pPr>
        <w:keepNext/>
        <w:spacing w:after="160" w:line="259" w:lineRule="auto"/>
        <w:jc w:val="center"/>
      </w:pPr>
      <w:ins w:id="108" w:author="Birmingham, William P." w:date="2015-12-06T15:52:00Z">
        <w:r>
          <w:rPr>
            <w:noProof/>
            <w:lang w:bidi="ar-SA"/>
          </w:rPr>
          <w:lastRenderedPageBreak/>
          <w:drawing>
            <wp:inline distT="0" distB="0" distL="0" distR="0" wp14:anchorId="4BF456BD" wp14:editId="77B07729">
              <wp:extent cx="3573780" cy="6355080"/>
              <wp:effectExtent l="0" t="0" r="0" b="0"/>
              <wp:docPr id="30" name="image16.png" descr="page 5.png"/>
              <wp:cNvGraphicFramePr/>
              <a:graphic xmlns:a="http://schemas.openxmlformats.org/drawingml/2006/main">
                <a:graphicData uri="http://schemas.openxmlformats.org/drawingml/2006/picture">
                  <pic:pic xmlns:pic="http://schemas.openxmlformats.org/drawingml/2006/picture">
                    <pic:nvPicPr>
                      <pic:cNvPr id="0" name="image16.png" descr="page 5.png"/>
                      <pic:cNvPicPr preferRelativeResize="0"/>
                    </pic:nvPicPr>
                    <pic:blipFill>
                      <a:blip r:embed="rId29"/>
                      <a:srcRect t="11" b="10"/>
                      <a:stretch>
                        <a:fillRect/>
                      </a:stretch>
                    </pic:blipFill>
                    <pic:spPr>
                      <a:xfrm>
                        <a:off x="0" y="0"/>
                        <a:ext cx="3573780" cy="6355080"/>
                      </a:xfrm>
                      <a:prstGeom prst="rect">
                        <a:avLst/>
                      </a:prstGeom>
                      <a:ln/>
                    </pic:spPr>
                  </pic:pic>
                </a:graphicData>
              </a:graphic>
            </wp:inline>
          </w:drawing>
        </w:r>
      </w:ins>
    </w:p>
    <w:p w14:paraId="2C0EB9A2" w14:textId="0AB87F49" w:rsidR="00D00B48" w:rsidRDefault="001F252B" w:rsidP="001F252B">
      <w:pPr>
        <w:pStyle w:val="Caption"/>
        <w:jc w:val="center"/>
        <w:rPr>
          <w:ins w:id="109" w:author="Birmingham, William P." w:date="2015-12-06T15:52:00Z"/>
        </w:rPr>
      </w:pPr>
      <w:bookmarkStart w:id="110" w:name="_Ref437419754"/>
      <w:r>
        <w:t xml:space="preserve">Figure </w:t>
      </w:r>
      <w:r>
        <w:fldChar w:fldCharType="begin"/>
      </w:r>
      <w:r>
        <w:instrText xml:space="preserve"> SEQ Figure \* ARABIC </w:instrText>
      </w:r>
      <w:r>
        <w:fldChar w:fldCharType="separate"/>
      </w:r>
      <w:r w:rsidR="00D2554A">
        <w:rPr>
          <w:noProof/>
        </w:rPr>
        <w:t>9</w:t>
      </w:r>
      <w:r>
        <w:fldChar w:fldCharType="end"/>
      </w:r>
      <w:bookmarkEnd w:id="110"/>
      <w:r>
        <w:t xml:space="preserve"> - Select Driver view</w:t>
      </w:r>
    </w:p>
    <w:p w14:paraId="16F14DA1" w14:textId="77777777" w:rsidR="00D4770D" w:rsidRDefault="00D4770D" w:rsidP="00D4770D">
      <w:pPr>
        <w:keepNext/>
        <w:spacing w:after="160" w:line="259" w:lineRule="auto"/>
        <w:jc w:val="center"/>
        <w:rPr>
          <w:del w:id="111" w:author="Birmingham, William P." w:date="2015-12-06T15:52:00Z"/>
        </w:rPr>
      </w:pPr>
      <w:del w:id="112" w:author="Birmingham, William P." w:date="2015-12-06T15:52:00Z">
        <w:r>
          <w:rPr>
            <w:rFonts w:ascii="Arial" w:hAnsi="Arial" w:cs="Arial"/>
            <w:noProof/>
            <w:color w:val="000000"/>
            <w:szCs w:val="20"/>
            <w:lang w:bidi="ar-SA"/>
          </w:rPr>
          <w:drawing>
            <wp:inline distT="0" distB="0" distL="0" distR="0" wp14:anchorId="5360ACD6" wp14:editId="3ED36D20">
              <wp:extent cx="3573780" cy="6355080"/>
              <wp:effectExtent l="0" t="0" r="7620" b="7620"/>
              <wp:docPr id="9" name="Picture 9" descr="p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 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225400CE" w14:textId="1D0D80BF" w:rsidR="00D4770D" w:rsidRDefault="001F252B">
      <w:pPr>
        <w:spacing w:after="160" w:line="259" w:lineRule="auto"/>
      </w:pPr>
      <w:r>
        <w:t>In the "Select D</w:t>
      </w:r>
      <w:r w:rsidR="00D4770D" w:rsidRPr="00D4770D">
        <w:t xml:space="preserve">river" view, </w:t>
      </w:r>
      <w:ins w:id="113" w:author="Birmingham, William P." w:date="2015-12-06T15:52:00Z">
        <w:r w:rsidR="00712D42">
          <w:t>the user</w:t>
        </w:r>
      </w:ins>
      <w:del w:id="114" w:author="Birmingham, William P." w:date="2015-12-06T15:52:00Z">
        <w:r w:rsidR="00D4770D" w:rsidRPr="00D4770D">
          <w:delText>users</w:delText>
        </w:r>
      </w:del>
      <w:r w:rsidR="00D4770D" w:rsidRPr="00D4770D">
        <w:t xml:space="preserve"> can view the drivers who have marked themselves as available. If a user taps the </w:t>
      </w:r>
      <w:r w:rsidR="00D4770D">
        <w:t>“</w:t>
      </w:r>
      <w:r w:rsidR="00D4770D" w:rsidRPr="00D4770D">
        <w:t>Any driver</w:t>
      </w:r>
      <w:r w:rsidR="00D4770D">
        <w:t>”</w:t>
      </w:r>
      <w:r w:rsidR="00D4770D" w:rsidRPr="00D4770D">
        <w:t xml:space="preserve"> </w:t>
      </w:r>
      <w:r>
        <w:t>list item</w:t>
      </w:r>
      <w:r w:rsidR="00D4770D" w:rsidRPr="00D4770D">
        <w:t xml:space="preserve">, </w:t>
      </w:r>
      <w:r>
        <w:t>any driver can pick up his order</w:t>
      </w:r>
      <w:r w:rsidR="00D4770D" w:rsidRPr="00D4770D">
        <w:t>. If the user taps the top left arrow</w:t>
      </w:r>
      <w:r>
        <w:t xml:space="preserve"> button</w:t>
      </w:r>
      <w:r w:rsidR="00D4770D" w:rsidRPr="00D4770D">
        <w:t xml:space="preserve">, he </w:t>
      </w:r>
      <w:ins w:id="115" w:author="Birmingham, William P." w:date="2015-12-06T15:52:00Z">
        <w:r w:rsidR="00712D42">
          <w:t>returns</w:t>
        </w:r>
      </w:ins>
      <w:del w:id="116" w:author="Birmingham, William P." w:date="2015-12-06T15:52:00Z">
        <w:r w:rsidR="00D4770D" w:rsidRPr="00D4770D">
          <w:delText>return</w:delText>
        </w:r>
      </w:del>
      <w:r>
        <w:t xml:space="preserve"> to the "New O</w:t>
      </w:r>
      <w:r w:rsidR="00D4770D" w:rsidRPr="00D4770D">
        <w:t>rder" view</w:t>
      </w:r>
      <w:r>
        <w:t xml:space="preserve"> (</w:t>
      </w:r>
      <w:r>
        <w:fldChar w:fldCharType="begin"/>
      </w:r>
      <w:r>
        <w:instrText xml:space="preserve"> REF _Ref437417882 \h </w:instrText>
      </w:r>
      <w:r>
        <w:fldChar w:fldCharType="separate"/>
      </w:r>
      <w:r>
        <w:t xml:space="preserve">Figure </w:t>
      </w:r>
      <w:r>
        <w:rPr>
          <w:noProof/>
        </w:rPr>
        <w:t>6</w:t>
      </w:r>
      <w:r>
        <w:fldChar w:fldCharType="end"/>
      </w:r>
      <w:r>
        <w:t>)</w:t>
      </w:r>
      <w:r w:rsidR="00D4770D" w:rsidRPr="00D4770D">
        <w:t>.</w:t>
      </w:r>
      <w:r w:rsidR="00D4770D">
        <w:br w:type="page"/>
      </w:r>
    </w:p>
    <w:p w14:paraId="344680C7" w14:textId="77777777" w:rsidR="001F252B" w:rsidRDefault="00712D42" w:rsidP="001F252B">
      <w:pPr>
        <w:keepNext/>
        <w:spacing w:after="160" w:line="259" w:lineRule="auto"/>
        <w:jc w:val="center"/>
      </w:pPr>
      <w:ins w:id="117" w:author="Birmingham, William P." w:date="2015-12-06T15:52:00Z">
        <w:r>
          <w:rPr>
            <w:noProof/>
            <w:lang w:bidi="ar-SA"/>
          </w:rPr>
          <w:lastRenderedPageBreak/>
          <w:drawing>
            <wp:inline distT="0" distB="0" distL="0" distR="0" wp14:anchorId="204C3EB6" wp14:editId="280E831E">
              <wp:extent cx="3573780" cy="6355080"/>
              <wp:effectExtent l="0" t="0" r="0" b="0"/>
              <wp:docPr id="31" name="image36.png" descr="page 19.png"/>
              <wp:cNvGraphicFramePr/>
              <a:graphic xmlns:a="http://schemas.openxmlformats.org/drawingml/2006/main">
                <a:graphicData uri="http://schemas.openxmlformats.org/drawingml/2006/picture">
                  <pic:pic xmlns:pic="http://schemas.openxmlformats.org/drawingml/2006/picture">
                    <pic:nvPicPr>
                      <pic:cNvPr id="0" name="image36.png" descr="page 19.png"/>
                      <pic:cNvPicPr preferRelativeResize="0"/>
                    </pic:nvPicPr>
                    <pic:blipFill>
                      <a:blip r:embed="rId31"/>
                      <a:srcRect t="11" b="10"/>
                      <a:stretch>
                        <a:fillRect/>
                      </a:stretch>
                    </pic:blipFill>
                    <pic:spPr>
                      <a:xfrm>
                        <a:off x="0" y="0"/>
                        <a:ext cx="3573780" cy="6355080"/>
                      </a:xfrm>
                      <a:prstGeom prst="rect">
                        <a:avLst/>
                      </a:prstGeom>
                      <a:ln/>
                    </pic:spPr>
                  </pic:pic>
                </a:graphicData>
              </a:graphic>
            </wp:inline>
          </w:drawing>
        </w:r>
      </w:ins>
    </w:p>
    <w:p w14:paraId="4E6C0017" w14:textId="5E11E508" w:rsidR="00D00B48" w:rsidRDefault="001F252B" w:rsidP="001F252B">
      <w:pPr>
        <w:pStyle w:val="Caption"/>
        <w:jc w:val="center"/>
        <w:rPr>
          <w:ins w:id="118" w:author="Birmingham, William P." w:date="2015-12-06T15:52:00Z"/>
        </w:rPr>
      </w:pPr>
      <w:bookmarkStart w:id="119" w:name="_Ref437419789"/>
      <w:r>
        <w:t xml:space="preserve">Figure </w:t>
      </w:r>
      <w:r>
        <w:fldChar w:fldCharType="begin"/>
      </w:r>
      <w:r>
        <w:instrText xml:space="preserve"> SEQ Figure \* ARABIC </w:instrText>
      </w:r>
      <w:r>
        <w:fldChar w:fldCharType="separate"/>
      </w:r>
      <w:r w:rsidR="00D2554A">
        <w:rPr>
          <w:noProof/>
        </w:rPr>
        <w:t>10</w:t>
      </w:r>
      <w:r>
        <w:fldChar w:fldCharType="end"/>
      </w:r>
      <w:bookmarkEnd w:id="119"/>
      <w:r>
        <w:t xml:space="preserve"> - Delivery Location view</w:t>
      </w:r>
    </w:p>
    <w:p w14:paraId="0BAF9683" w14:textId="77777777" w:rsidR="00D4770D" w:rsidRDefault="00D4770D" w:rsidP="00D4770D">
      <w:pPr>
        <w:keepNext/>
        <w:spacing w:after="160" w:line="259" w:lineRule="auto"/>
        <w:jc w:val="center"/>
        <w:rPr>
          <w:del w:id="120" w:author="Birmingham, William P." w:date="2015-12-06T15:52:00Z"/>
        </w:rPr>
      </w:pPr>
      <w:del w:id="121" w:author="Birmingham, William P." w:date="2015-12-06T15:52:00Z">
        <w:r>
          <w:rPr>
            <w:rFonts w:ascii="Arial" w:hAnsi="Arial" w:cs="Arial"/>
            <w:noProof/>
            <w:color w:val="000000"/>
            <w:szCs w:val="20"/>
            <w:lang w:bidi="ar-SA"/>
          </w:rPr>
          <w:drawing>
            <wp:inline distT="0" distB="0" distL="0" distR="0" wp14:anchorId="2877457C" wp14:editId="02B1739A">
              <wp:extent cx="3573780" cy="6355080"/>
              <wp:effectExtent l="0" t="0" r="7620" b="7620"/>
              <wp:docPr id="11" name="Picture 11" descr="page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 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4B8B2284" w14:textId="346B5E64" w:rsidR="00D4770D" w:rsidRDefault="00D4770D">
      <w:pPr>
        <w:spacing w:after="160" w:line="259" w:lineRule="auto"/>
      </w:pPr>
      <w:r w:rsidRPr="00D4770D">
        <w:t xml:space="preserve">In the "Delivery </w:t>
      </w:r>
      <w:r w:rsidR="001F252B">
        <w:t>L</w:t>
      </w:r>
      <w:r w:rsidRPr="00D4770D">
        <w:t xml:space="preserve">ocation" view, </w:t>
      </w:r>
      <w:ins w:id="122" w:author="Birmingham, William P." w:date="2015-12-06T15:52:00Z">
        <w:r w:rsidR="00712D42">
          <w:t xml:space="preserve">the user </w:t>
        </w:r>
      </w:ins>
      <w:r w:rsidR="001F252B">
        <w:t>can select</w:t>
      </w:r>
      <w:r w:rsidRPr="00D4770D">
        <w:t xml:space="preserve"> a location from the pre-populated list</w:t>
      </w:r>
      <w:r w:rsidR="001F252B">
        <w:t>,</w:t>
      </w:r>
      <w:r w:rsidRPr="00D4770D">
        <w:t xml:space="preserve"> or </w:t>
      </w:r>
      <w:r w:rsidR="001F252B">
        <w:t xml:space="preserve">he can </w:t>
      </w:r>
      <w:ins w:id="123" w:author="Birmingham, William P." w:date="2015-12-06T15:52:00Z">
        <w:r w:rsidR="00712D42">
          <w:t>create</w:t>
        </w:r>
      </w:ins>
      <w:del w:id="124" w:author="Birmingham, William P." w:date="2015-12-06T15:52:00Z">
        <w:r w:rsidRPr="00D4770D">
          <w:delText>create</w:delText>
        </w:r>
      </w:del>
      <w:r w:rsidRPr="00D4770D">
        <w:t xml:space="preserve"> a custom location. If </w:t>
      </w:r>
      <w:ins w:id="125" w:author="Birmingham, William P." w:date="2015-12-06T15:52:00Z">
        <w:r w:rsidR="00712D42">
          <w:t>he</w:t>
        </w:r>
      </w:ins>
      <w:del w:id="126" w:author="Birmingham, William P." w:date="2015-12-06T15:52:00Z">
        <w:r w:rsidRPr="00D4770D">
          <w:delText>a user</w:delText>
        </w:r>
      </w:del>
      <w:r w:rsidRPr="00D4770D">
        <w:t xml:space="preserve"> taps the name of a location, a check mark appears beside it to indicate </w:t>
      </w:r>
      <w:r w:rsidR="00FA7EC9">
        <w:t>the selection</w:t>
      </w:r>
      <w:r w:rsidRPr="00D4770D">
        <w:t xml:space="preserve">. If the user taps the </w:t>
      </w:r>
      <w:r w:rsidR="001F252B">
        <w:t>text field</w:t>
      </w:r>
      <w:r w:rsidRPr="00D4770D">
        <w:t xml:space="preserve"> above the </w:t>
      </w:r>
      <w:r w:rsidR="001F252B">
        <w:t>list</w:t>
      </w:r>
      <w:r w:rsidRPr="00D4770D">
        <w:t xml:space="preserve">, a keyboard </w:t>
      </w:r>
      <w:r w:rsidR="001F252B">
        <w:t>appears for typing a custom</w:t>
      </w:r>
      <w:r w:rsidRPr="00D4770D">
        <w:t xml:space="preserve"> location. If he taps the </w:t>
      </w:r>
      <w:r w:rsidR="001F252B">
        <w:t>top left arrow button</w:t>
      </w:r>
      <w:r w:rsidRPr="00D4770D">
        <w:t xml:space="preserve">, </w:t>
      </w:r>
      <w:r w:rsidR="001F252B">
        <w:t>he returns to the "New O</w:t>
      </w:r>
      <w:r w:rsidRPr="00D4770D">
        <w:t>rder" view</w:t>
      </w:r>
      <w:r w:rsidR="001F252B">
        <w:t xml:space="preserve"> (</w:t>
      </w:r>
      <w:r w:rsidR="001F252B">
        <w:fldChar w:fldCharType="begin"/>
      </w:r>
      <w:r w:rsidR="001F252B">
        <w:instrText xml:space="preserve"> REF _Ref437417882 \h </w:instrText>
      </w:r>
      <w:r w:rsidR="001F252B">
        <w:fldChar w:fldCharType="separate"/>
      </w:r>
      <w:r w:rsidR="001F252B">
        <w:t xml:space="preserve">Figure </w:t>
      </w:r>
      <w:r w:rsidR="001F252B">
        <w:rPr>
          <w:noProof/>
        </w:rPr>
        <w:t>6</w:t>
      </w:r>
      <w:r w:rsidR="001F252B">
        <w:fldChar w:fldCharType="end"/>
      </w:r>
      <w:r w:rsidR="001F252B">
        <w:t>)</w:t>
      </w:r>
      <w:r w:rsidRPr="00D4770D">
        <w:t>.</w:t>
      </w:r>
      <w:r>
        <w:br w:type="page"/>
      </w:r>
    </w:p>
    <w:p w14:paraId="450A28CD" w14:textId="77777777" w:rsidR="001F252B" w:rsidRDefault="00712D42" w:rsidP="001F252B">
      <w:pPr>
        <w:keepNext/>
        <w:spacing w:after="160" w:line="259" w:lineRule="auto"/>
        <w:jc w:val="center"/>
      </w:pPr>
      <w:ins w:id="127" w:author="Birmingham, William P." w:date="2015-12-06T15:52:00Z">
        <w:r>
          <w:rPr>
            <w:noProof/>
            <w:lang w:bidi="ar-SA"/>
          </w:rPr>
          <w:lastRenderedPageBreak/>
          <w:drawing>
            <wp:inline distT="114300" distB="114300" distL="114300" distR="114300" wp14:anchorId="17B77385" wp14:editId="73D76C3C">
              <wp:extent cx="3571875" cy="6353175"/>
              <wp:effectExtent l="0" t="0" r="0" b="0"/>
              <wp:docPr id="32" name="image22.png" descr="page 12.png"/>
              <wp:cNvGraphicFramePr/>
              <a:graphic xmlns:a="http://schemas.openxmlformats.org/drawingml/2006/main">
                <a:graphicData uri="http://schemas.openxmlformats.org/drawingml/2006/picture">
                  <pic:pic xmlns:pic="http://schemas.openxmlformats.org/drawingml/2006/picture">
                    <pic:nvPicPr>
                      <pic:cNvPr id="0" name="image22.png" descr="page 12.png"/>
                      <pic:cNvPicPr preferRelativeResize="0"/>
                    </pic:nvPicPr>
                    <pic:blipFill>
                      <a:blip r:embed="rId33"/>
                      <a:srcRect/>
                      <a:stretch>
                        <a:fillRect/>
                      </a:stretch>
                    </pic:blipFill>
                    <pic:spPr>
                      <a:xfrm>
                        <a:off x="0" y="0"/>
                        <a:ext cx="3571875" cy="6353175"/>
                      </a:xfrm>
                      <a:prstGeom prst="rect">
                        <a:avLst/>
                      </a:prstGeom>
                      <a:ln/>
                    </pic:spPr>
                  </pic:pic>
                </a:graphicData>
              </a:graphic>
            </wp:inline>
          </w:drawing>
        </w:r>
      </w:ins>
    </w:p>
    <w:p w14:paraId="08614C44" w14:textId="083CF071" w:rsidR="00D00B48" w:rsidRDefault="001F252B" w:rsidP="001F252B">
      <w:pPr>
        <w:pStyle w:val="Caption"/>
        <w:jc w:val="center"/>
        <w:rPr>
          <w:ins w:id="128" w:author="Birmingham, William P." w:date="2015-12-06T15:52:00Z"/>
        </w:rPr>
      </w:pPr>
      <w:r>
        <w:t xml:space="preserve">Figure </w:t>
      </w:r>
      <w:r>
        <w:fldChar w:fldCharType="begin"/>
      </w:r>
      <w:r>
        <w:instrText xml:space="preserve"> SEQ Figure \* ARABIC </w:instrText>
      </w:r>
      <w:r>
        <w:fldChar w:fldCharType="separate"/>
      </w:r>
      <w:r w:rsidR="00D2554A">
        <w:rPr>
          <w:noProof/>
        </w:rPr>
        <w:t>11</w:t>
      </w:r>
      <w:r>
        <w:fldChar w:fldCharType="end"/>
      </w:r>
      <w:r>
        <w:t xml:space="preserve"> - Expires In view</w:t>
      </w:r>
    </w:p>
    <w:p w14:paraId="33B80EAD" w14:textId="77777777" w:rsidR="00D4770D" w:rsidRDefault="00D4770D" w:rsidP="00D4770D">
      <w:pPr>
        <w:keepNext/>
        <w:spacing w:after="160" w:line="259" w:lineRule="auto"/>
        <w:jc w:val="center"/>
        <w:rPr>
          <w:del w:id="129" w:author="Birmingham, William P." w:date="2015-12-06T15:52:00Z"/>
        </w:rPr>
      </w:pPr>
      <w:del w:id="130" w:author="Birmingham, William P." w:date="2015-12-06T15:52:00Z">
        <w:r>
          <w:rPr>
            <w:rFonts w:ascii="Arial" w:hAnsi="Arial" w:cs="Arial"/>
            <w:noProof/>
            <w:color w:val="000000"/>
            <w:szCs w:val="20"/>
            <w:lang w:bidi="ar-SA"/>
          </w:rPr>
          <w:drawing>
            <wp:inline distT="0" distB="0" distL="0" distR="0" wp14:anchorId="78F79111" wp14:editId="4C85328F">
              <wp:extent cx="3573780" cy="6355080"/>
              <wp:effectExtent l="0" t="0" r="7620" b="7620"/>
              <wp:docPr id="12" name="Picture 12" descr="https://lh5.googleusercontent.com/9vOr8VC_dNnvZVCXHT58IcIBATeXYIPLQAoGaGOQJJ8k4ZqylFMy3D6cDfhOSVCGTdic5M_pjASwTSQumklRLGY0fOW8ZCjP1BXNz9bU0LXYfTA7W8It03oZDDyZFHjVJUxqWb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9vOr8VC_dNnvZVCXHT58IcIBATeXYIPLQAoGaGOQJJ8k4ZqylFMy3D6cDfhOSVCGTdic5M_pjASwTSQumklRLGY0fOW8ZCjP1BXNz9bU0LXYfTA7W8It03oZDDyZFHjVJUxqWb2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6CBE2F6A" w14:textId="77777777" w:rsidR="001F252B" w:rsidRDefault="00712D42" w:rsidP="001B55B6">
      <w:pPr>
        <w:spacing w:after="160" w:line="259" w:lineRule="auto"/>
      </w:pPr>
      <w:ins w:id="131" w:author="Birmingham, William P." w:date="2015-12-06T15:52:00Z">
        <w:r>
          <w:t xml:space="preserve">In the </w:t>
        </w:r>
      </w:ins>
      <w:r w:rsidR="001F252B">
        <w:t>“Expires In”</w:t>
      </w:r>
      <w:ins w:id="132" w:author="Birmingham, William P." w:date="2015-12-06T15:52:00Z">
        <w:r>
          <w:t xml:space="preserve"> view, the user </w:t>
        </w:r>
      </w:ins>
      <w:r w:rsidR="001F252B">
        <w:t>can tap</w:t>
      </w:r>
      <w:ins w:id="133" w:author="Birmingham, William P." w:date="2015-12-06T15:52:00Z">
        <w:r>
          <w:t xml:space="preserve"> on </w:t>
        </w:r>
      </w:ins>
      <w:r w:rsidR="001F252B">
        <w:t>the desired time after which his order will expire</w:t>
      </w:r>
      <w:ins w:id="134" w:author="Birmingham, William P." w:date="2015-12-06T15:52:00Z">
        <w:r>
          <w:t xml:space="preserve">. A checkmark appears beside the selected time. </w:t>
        </w:r>
      </w:ins>
      <w:r w:rsidR="001F252B">
        <w:t>If the user taps</w:t>
      </w:r>
      <w:ins w:id="135" w:author="Birmingham, William P." w:date="2015-12-06T15:52:00Z">
        <w:r>
          <w:t xml:space="preserve"> the </w:t>
        </w:r>
      </w:ins>
      <w:r w:rsidR="00DF3CD9">
        <w:t>top left arrow button</w:t>
      </w:r>
      <w:r w:rsidR="001F252B">
        <w:t xml:space="preserve">, he will return </w:t>
      </w:r>
      <w:ins w:id="136" w:author="Birmingham, William P." w:date="2015-12-06T15:52:00Z">
        <w:r>
          <w:t>to the “New Order” view</w:t>
        </w:r>
      </w:ins>
      <w:r w:rsidR="001F252B">
        <w:t xml:space="preserve"> (</w:t>
      </w:r>
      <w:r w:rsidR="001F252B">
        <w:fldChar w:fldCharType="begin"/>
      </w:r>
      <w:r w:rsidR="001F252B">
        <w:instrText xml:space="preserve"> REF _Ref437417882 \h </w:instrText>
      </w:r>
      <w:r w:rsidR="001F252B">
        <w:fldChar w:fldCharType="separate"/>
      </w:r>
      <w:r w:rsidR="001F252B">
        <w:t xml:space="preserve">Figure </w:t>
      </w:r>
      <w:r w:rsidR="001F252B">
        <w:rPr>
          <w:noProof/>
        </w:rPr>
        <w:t>6</w:t>
      </w:r>
      <w:r w:rsidR="001F252B">
        <w:fldChar w:fldCharType="end"/>
      </w:r>
      <w:r w:rsidR="001F252B">
        <w:t>)</w:t>
      </w:r>
      <w:ins w:id="137" w:author="Birmingham, William P." w:date="2015-12-06T15:52:00Z">
        <w:r>
          <w:t>.</w:t>
        </w:r>
      </w:ins>
    </w:p>
    <w:p w14:paraId="16213C68" w14:textId="572DD7F6" w:rsidR="00D00B48" w:rsidRDefault="00712D42" w:rsidP="001B55B6">
      <w:pPr>
        <w:spacing w:after="160" w:line="259" w:lineRule="auto"/>
        <w:rPr>
          <w:ins w:id="138" w:author="Birmingham, William P." w:date="2015-12-06T15:52:00Z"/>
        </w:rPr>
      </w:pPr>
      <w:ins w:id="139" w:author="Birmingham, William P." w:date="2015-12-06T15:52:00Z">
        <w:r>
          <w:br w:type="page"/>
        </w:r>
      </w:ins>
    </w:p>
    <w:p w14:paraId="51BA0361" w14:textId="77777777" w:rsidR="001F252B" w:rsidRDefault="00712D42" w:rsidP="001F252B">
      <w:pPr>
        <w:keepNext/>
        <w:spacing w:after="160" w:line="259" w:lineRule="auto"/>
        <w:jc w:val="center"/>
      </w:pPr>
      <w:ins w:id="140" w:author="Birmingham, William P." w:date="2015-12-06T15:52:00Z">
        <w:r>
          <w:rPr>
            <w:noProof/>
            <w:lang w:bidi="ar-SA"/>
          </w:rPr>
          <w:lastRenderedPageBreak/>
          <w:drawing>
            <wp:inline distT="0" distB="0" distL="0" distR="0" wp14:anchorId="61FCC5AA" wp14:editId="3937F562">
              <wp:extent cx="3573780" cy="6355080"/>
              <wp:effectExtent l="0" t="0" r="0" b="0"/>
              <wp:docPr id="33" name="image34.png" descr="page 18.png"/>
              <wp:cNvGraphicFramePr/>
              <a:graphic xmlns:a="http://schemas.openxmlformats.org/drawingml/2006/main">
                <a:graphicData uri="http://schemas.openxmlformats.org/drawingml/2006/picture">
                  <pic:pic xmlns:pic="http://schemas.openxmlformats.org/drawingml/2006/picture">
                    <pic:nvPicPr>
                      <pic:cNvPr id="0" name="image34.png" descr="page 18.png"/>
                      <pic:cNvPicPr preferRelativeResize="0"/>
                    </pic:nvPicPr>
                    <pic:blipFill>
                      <a:blip r:embed="rId35"/>
                      <a:srcRect t="11" b="10"/>
                      <a:stretch>
                        <a:fillRect/>
                      </a:stretch>
                    </pic:blipFill>
                    <pic:spPr>
                      <a:xfrm>
                        <a:off x="0" y="0"/>
                        <a:ext cx="3573780" cy="6355080"/>
                      </a:xfrm>
                      <a:prstGeom prst="rect">
                        <a:avLst/>
                      </a:prstGeom>
                      <a:ln/>
                    </pic:spPr>
                  </pic:pic>
                </a:graphicData>
              </a:graphic>
            </wp:inline>
          </w:drawing>
        </w:r>
      </w:ins>
    </w:p>
    <w:p w14:paraId="39437D86" w14:textId="4C2B1E29" w:rsidR="00D00B48" w:rsidRDefault="001F252B" w:rsidP="001F252B">
      <w:pPr>
        <w:pStyle w:val="Caption"/>
        <w:jc w:val="center"/>
        <w:rPr>
          <w:ins w:id="141" w:author="Birmingham, William P." w:date="2015-12-06T15:52:00Z"/>
        </w:rPr>
      </w:pPr>
      <w:bookmarkStart w:id="142" w:name="_Ref437419032"/>
      <w:r>
        <w:t xml:space="preserve">Figure </w:t>
      </w:r>
      <w:r>
        <w:fldChar w:fldCharType="begin"/>
      </w:r>
      <w:r>
        <w:instrText xml:space="preserve"> SEQ Figure \* ARABIC </w:instrText>
      </w:r>
      <w:r>
        <w:fldChar w:fldCharType="separate"/>
      </w:r>
      <w:r w:rsidR="00D2554A">
        <w:rPr>
          <w:noProof/>
        </w:rPr>
        <w:t>12</w:t>
      </w:r>
      <w:r>
        <w:fldChar w:fldCharType="end"/>
      </w:r>
      <w:bookmarkEnd w:id="142"/>
      <w:r>
        <w:t xml:space="preserve"> - My Orders view</w:t>
      </w:r>
    </w:p>
    <w:p w14:paraId="60EBB1A9" w14:textId="6FC6A0F6" w:rsidR="00D4770D" w:rsidRDefault="00D4770D">
      <w:pPr>
        <w:spacing w:after="160" w:line="259" w:lineRule="auto"/>
      </w:pPr>
      <w:r w:rsidRPr="00D4770D">
        <w:t xml:space="preserve">In the "My </w:t>
      </w:r>
      <w:r w:rsidR="001F252B">
        <w:t>O</w:t>
      </w:r>
      <w:r w:rsidRPr="00D4770D">
        <w:t xml:space="preserve">rders" view, the user can see sent requests and </w:t>
      </w:r>
      <w:del w:id="143" w:author="Birmingham, William P." w:date="2015-12-06T15:52:00Z">
        <w:r w:rsidRPr="00D4770D">
          <w:delText xml:space="preserve">requests </w:delText>
        </w:r>
      </w:del>
      <w:r w:rsidRPr="00D4770D">
        <w:t>accepted</w:t>
      </w:r>
      <w:ins w:id="144" w:author="Birmingham, William P." w:date="2015-12-06T15:52:00Z">
        <w:r w:rsidR="00712D42">
          <w:t xml:space="preserve"> requests</w:t>
        </w:r>
      </w:ins>
      <w:r w:rsidRPr="00D4770D">
        <w:t xml:space="preserve">. The "My sent requests" section shows a list of orders that </w:t>
      </w:r>
      <w:r w:rsidR="001F252B">
        <w:t>the user</w:t>
      </w:r>
      <w:r w:rsidRPr="00D4770D">
        <w:t xml:space="preserve"> has sent for </w:t>
      </w:r>
      <w:r w:rsidR="001F252B">
        <w:t>a driver</w:t>
      </w:r>
      <w:r w:rsidRPr="00D4770D">
        <w:t xml:space="preserve"> to pick up</w:t>
      </w:r>
      <w:r w:rsidR="00804781">
        <w:t>. The "Requests I’ve A</w:t>
      </w:r>
      <w:r w:rsidRPr="00D4770D">
        <w:t xml:space="preserve">ccepted" section shows a list of orders that </w:t>
      </w:r>
      <w:r w:rsidR="001F252B">
        <w:t>the user</w:t>
      </w:r>
      <w:r w:rsidRPr="00D4770D">
        <w:t xml:space="preserve"> has accepted and </w:t>
      </w:r>
      <w:r w:rsidR="001F252B">
        <w:t>will deliver</w:t>
      </w:r>
      <w:r w:rsidRPr="00D4770D">
        <w:t xml:space="preserve"> food to that specific person.</w:t>
      </w:r>
      <w:r w:rsidR="007439F1">
        <w:t xml:space="preserve"> If the user taps the top left arrow button, he will return to the “Home” view (</w:t>
      </w:r>
      <w:r w:rsidR="007439F1">
        <w:fldChar w:fldCharType="begin"/>
      </w:r>
      <w:r w:rsidR="007439F1">
        <w:instrText xml:space="preserve"> REF _Ref437418280 \h </w:instrText>
      </w:r>
      <w:r w:rsidR="007439F1">
        <w:fldChar w:fldCharType="separate"/>
      </w:r>
      <w:r w:rsidR="007439F1">
        <w:t xml:space="preserve">Figure </w:t>
      </w:r>
      <w:r w:rsidR="007439F1">
        <w:rPr>
          <w:noProof/>
        </w:rPr>
        <w:t>5</w:t>
      </w:r>
      <w:r w:rsidR="007439F1">
        <w:fldChar w:fldCharType="end"/>
      </w:r>
      <w:r w:rsidR="007439F1">
        <w:t>).</w:t>
      </w:r>
      <w:r>
        <w:br w:type="page"/>
      </w:r>
    </w:p>
    <w:p w14:paraId="5B604762" w14:textId="77777777" w:rsidR="00053EF7" w:rsidRDefault="00712D42" w:rsidP="00053EF7">
      <w:pPr>
        <w:keepNext/>
        <w:spacing w:after="160" w:line="259" w:lineRule="auto"/>
        <w:jc w:val="center"/>
      </w:pPr>
      <w:ins w:id="145" w:author="Birmingham, William P." w:date="2015-12-06T15:52:00Z">
        <w:r>
          <w:rPr>
            <w:noProof/>
            <w:lang w:bidi="ar-SA"/>
          </w:rPr>
          <w:lastRenderedPageBreak/>
          <w:drawing>
            <wp:inline distT="0" distB="0" distL="0" distR="0" wp14:anchorId="74737DB0" wp14:editId="0DA9CDCA">
              <wp:extent cx="3573780" cy="6355080"/>
              <wp:effectExtent l="0" t="0" r="0" b="0"/>
              <wp:docPr id="34" name="image38.png" descr="page 3.png"/>
              <wp:cNvGraphicFramePr/>
              <a:graphic xmlns:a="http://schemas.openxmlformats.org/drawingml/2006/main">
                <a:graphicData uri="http://schemas.openxmlformats.org/drawingml/2006/picture">
                  <pic:pic xmlns:pic="http://schemas.openxmlformats.org/drawingml/2006/picture">
                    <pic:nvPicPr>
                      <pic:cNvPr id="0" name="image38.png" descr="page 3.png"/>
                      <pic:cNvPicPr preferRelativeResize="0"/>
                    </pic:nvPicPr>
                    <pic:blipFill>
                      <a:blip r:embed="rId36"/>
                      <a:srcRect t="11" b="10"/>
                      <a:stretch>
                        <a:fillRect/>
                      </a:stretch>
                    </pic:blipFill>
                    <pic:spPr>
                      <a:xfrm>
                        <a:off x="0" y="0"/>
                        <a:ext cx="3573780" cy="6355080"/>
                      </a:xfrm>
                      <a:prstGeom prst="rect">
                        <a:avLst/>
                      </a:prstGeom>
                      <a:ln/>
                    </pic:spPr>
                  </pic:pic>
                </a:graphicData>
              </a:graphic>
            </wp:inline>
          </w:drawing>
        </w:r>
      </w:ins>
    </w:p>
    <w:p w14:paraId="7B864CFA" w14:textId="0FB351A5" w:rsidR="001F252B" w:rsidRDefault="00053EF7" w:rsidP="00053EF7">
      <w:pPr>
        <w:pStyle w:val="Caption"/>
        <w:jc w:val="center"/>
      </w:pPr>
      <w:bookmarkStart w:id="146" w:name="_Ref437418696"/>
      <w:r>
        <w:t xml:space="preserve">Figure </w:t>
      </w:r>
      <w:r>
        <w:fldChar w:fldCharType="begin"/>
      </w:r>
      <w:r>
        <w:instrText xml:space="preserve"> SEQ Figure \* ARABIC </w:instrText>
      </w:r>
      <w:r>
        <w:fldChar w:fldCharType="separate"/>
      </w:r>
      <w:r w:rsidR="00D2554A">
        <w:rPr>
          <w:noProof/>
        </w:rPr>
        <w:t>13</w:t>
      </w:r>
      <w:r>
        <w:fldChar w:fldCharType="end"/>
      </w:r>
      <w:bookmarkEnd w:id="146"/>
      <w:r>
        <w:t xml:space="preserve"> - Orders Tab view</w:t>
      </w:r>
    </w:p>
    <w:p w14:paraId="4D0B8D6A" w14:textId="77777777" w:rsidR="00D4770D" w:rsidRDefault="00D4770D" w:rsidP="00D4770D">
      <w:pPr>
        <w:keepNext/>
        <w:spacing w:after="160" w:line="259" w:lineRule="auto"/>
        <w:jc w:val="center"/>
        <w:rPr>
          <w:del w:id="147" w:author="Birmingham, William P." w:date="2015-12-06T15:52:00Z"/>
        </w:rPr>
      </w:pPr>
      <w:del w:id="148" w:author="Birmingham, William P." w:date="2015-12-06T15:52:00Z">
        <w:r>
          <w:rPr>
            <w:rFonts w:ascii="Arial" w:hAnsi="Arial" w:cs="Arial"/>
            <w:noProof/>
            <w:color w:val="000000"/>
            <w:szCs w:val="20"/>
            <w:lang w:bidi="ar-SA"/>
          </w:rPr>
          <w:drawing>
            <wp:inline distT="0" distB="0" distL="0" distR="0" wp14:anchorId="0258E190" wp14:editId="26D20E75">
              <wp:extent cx="3573780" cy="6355080"/>
              <wp:effectExtent l="0" t="0" r="7620" b="7620"/>
              <wp:docPr id="13" name="Picture 13" descr="https://lh3.googleusercontent.com/8msmBNa7CZpf0Ji-mqWKsqloYOMfgWOYZBH_Img2MYkdfWePHu3kQmKgVSVoyp8dFGqATDkq8DRLFvlx1XVoxMrGwyGEI1HSmlHItEd5eMiqdH2UIVBwb_TdJyEEdDDXi0Cz9U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8msmBNa7CZpf0Ji-mqWKsqloYOMfgWOYZBH_Img2MYkdfWePHu3kQmKgVSVoyp8dFGqATDkq8DRLFvlx1XVoxMrGwyGEI1HSmlHItEd5eMiqdH2UIVBwb_TdJyEEdDDXi0Cz9Ue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78595C32" w14:textId="65F9FB09" w:rsidR="00053EF7" w:rsidRDefault="001F252B">
      <w:pPr>
        <w:spacing w:after="160" w:line="259" w:lineRule="auto"/>
      </w:pPr>
      <w:r>
        <w:t>The "Available O</w:t>
      </w:r>
      <w:r w:rsidR="00D4770D" w:rsidRPr="00D4770D">
        <w:t xml:space="preserve">rders" view appears when the user </w:t>
      </w:r>
      <w:r w:rsidR="00DF3CD9">
        <w:t>taps</w:t>
      </w:r>
      <w:r w:rsidR="00053EF7">
        <w:t xml:space="preserve"> on the "I’m p</w:t>
      </w:r>
      <w:r w:rsidR="00D4770D" w:rsidRPr="00D4770D">
        <w:t xml:space="preserve">icking up </w:t>
      </w:r>
      <w:r w:rsidR="00053EF7">
        <w:t>f</w:t>
      </w:r>
      <w:r w:rsidR="00D4770D" w:rsidRPr="00D4770D">
        <w:t>ood</w:t>
      </w:r>
      <w:r w:rsidR="00053EF7">
        <w:t>.</w:t>
      </w:r>
      <w:r w:rsidR="00D4770D" w:rsidRPr="00D4770D">
        <w:t>"</w:t>
      </w:r>
      <w:r w:rsidR="00053EF7">
        <w:t xml:space="preserve"> button</w:t>
      </w:r>
      <w:r w:rsidR="00D4770D" w:rsidRPr="00D4770D">
        <w:t xml:space="preserve"> from the "Home" </w:t>
      </w:r>
      <w:r w:rsidR="00053EF7">
        <w:t>view (</w:t>
      </w:r>
      <w:r w:rsidR="00053EF7">
        <w:fldChar w:fldCharType="begin"/>
      </w:r>
      <w:r w:rsidR="00053EF7">
        <w:instrText xml:space="preserve"> REF _Ref437418280 \h </w:instrText>
      </w:r>
      <w:r w:rsidR="00053EF7">
        <w:fldChar w:fldCharType="separate"/>
      </w:r>
      <w:r w:rsidR="00053EF7">
        <w:t xml:space="preserve">Figure </w:t>
      </w:r>
      <w:r w:rsidR="00053EF7">
        <w:rPr>
          <w:noProof/>
        </w:rPr>
        <w:t>5</w:t>
      </w:r>
      <w:r w:rsidR="00053EF7">
        <w:fldChar w:fldCharType="end"/>
      </w:r>
      <w:r w:rsidR="00053EF7">
        <w:t>).</w:t>
      </w:r>
      <w:r w:rsidR="00F13622">
        <w:t xml:space="preserve"> </w:t>
      </w:r>
      <w:r w:rsidR="00D4770D" w:rsidRPr="00D4770D">
        <w:t xml:space="preserve">In this view, the driver can see </w:t>
      </w:r>
      <w:r w:rsidR="00053EF7">
        <w:t>requests sent specifically to him, and requests in which the user specified “Any driver.”</w:t>
      </w:r>
      <w:r w:rsidR="00D4770D" w:rsidRPr="00D4770D">
        <w:t xml:space="preserve"> </w:t>
      </w:r>
      <w:r w:rsidR="00053EF7">
        <w:t>If the driver selects any of these list items, he will move to the “Order Pickup” view (</w:t>
      </w:r>
      <w:r w:rsidR="007439F1">
        <w:fldChar w:fldCharType="begin"/>
      </w:r>
      <w:r w:rsidR="007439F1">
        <w:instrText xml:space="preserve"> REF _Ref437419973 \h </w:instrText>
      </w:r>
      <w:r w:rsidR="007439F1">
        <w:fldChar w:fldCharType="separate"/>
      </w:r>
      <w:r w:rsidR="007439F1">
        <w:t xml:space="preserve">Figure </w:t>
      </w:r>
      <w:r w:rsidR="007439F1">
        <w:rPr>
          <w:noProof/>
        </w:rPr>
        <w:t>15</w:t>
      </w:r>
      <w:r w:rsidR="007439F1">
        <w:fldChar w:fldCharType="end"/>
      </w:r>
      <w:r w:rsidR="00053EF7">
        <w:t>).</w:t>
      </w:r>
      <w:r w:rsidR="00D4770D" w:rsidRPr="00D4770D">
        <w:t xml:space="preserve"> If the driver </w:t>
      </w:r>
      <w:r w:rsidR="00F13622">
        <w:t>taps</w:t>
      </w:r>
      <w:r w:rsidR="00D4770D" w:rsidRPr="00D4770D">
        <w:t xml:space="preserve"> the </w:t>
      </w:r>
      <w:r w:rsidR="00053EF7">
        <w:t>top left</w:t>
      </w:r>
      <w:r w:rsidR="00D4770D" w:rsidRPr="00D4770D">
        <w:t xml:space="preserve"> arrow</w:t>
      </w:r>
      <w:r w:rsidR="00053EF7">
        <w:t xml:space="preserve"> button</w:t>
      </w:r>
      <w:r w:rsidR="00D4770D" w:rsidRPr="00D4770D">
        <w:t xml:space="preserve">, </w:t>
      </w:r>
      <w:r w:rsidR="00053EF7">
        <w:t xml:space="preserve">he returns </w:t>
      </w:r>
      <w:r w:rsidR="00F13622">
        <w:t>to the "Home"</w:t>
      </w:r>
      <w:r w:rsidR="00053EF7">
        <w:t xml:space="preserve"> view (</w:t>
      </w:r>
      <w:r w:rsidR="00053EF7">
        <w:fldChar w:fldCharType="begin"/>
      </w:r>
      <w:r w:rsidR="00053EF7">
        <w:instrText xml:space="preserve"> REF _Ref437418280 \h </w:instrText>
      </w:r>
      <w:r w:rsidR="00053EF7">
        <w:fldChar w:fldCharType="separate"/>
      </w:r>
      <w:r w:rsidR="00053EF7">
        <w:t xml:space="preserve">Figure </w:t>
      </w:r>
      <w:r w:rsidR="00053EF7">
        <w:rPr>
          <w:noProof/>
        </w:rPr>
        <w:t>5</w:t>
      </w:r>
      <w:r w:rsidR="00053EF7">
        <w:fldChar w:fldCharType="end"/>
      </w:r>
      <w:r w:rsidR="00053EF7">
        <w:t>).</w:t>
      </w:r>
    </w:p>
    <w:p w14:paraId="2AA9B2AF" w14:textId="1732D28B" w:rsidR="00D4770D" w:rsidRDefault="00F13622">
      <w:pPr>
        <w:spacing w:after="160" w:line="259" w:lineRule="auto"/>
      </w:pPr>
      <w:del w:id="149" w:author="Birmingham, William P." w:date="2015-12-06T15:52:00Z">
        <w:r>
          <w:delText>)</w:delText>
        </w:r>
        <w:r w:rsidR="00D4770D" w:rsidRPr="00D4770D">
          <w:delText>.</w:delText>
        </w:r>
      </w:del>
      <w:r w:rsidR="00D4770D">
        <w:br w:type="page"/>
      </w:r>
    </w:p>
    <w:p w14:paraId="7D19B14C" w14:textId="77777777" w:rsidR="00053EF7" w:rsidRDefault="00712D42" w:rsidP="00053EF7">
      <w:pPr>
        <w:keepNext/>
        <w:spacing w:after="160" w:line="259" w:lineRule="auto"/>
        <w:jc w:val="center"/>
      </w:pPr>
      <w:ins w:id="150" w:author="Birmingham, William P." w:date="2015-12-06T15:52:00Z">
        <w:r>
          <w:rPr>
            <w:noProof/>
            <w:lang w:bidi="ar-SA"/>
          </w:rPr>
          <w:lastRenderedPageBreak/>
          <w:drawing>
            <wp:inline distT="0" distB="0" distL="0" distR="0" wp14:anchorId="395D3E87" wp14:editId="493498DC">
              <wp:extent cx="3573780" cy="6355080"/>
              <wp:effectExtent l="0" t="0" r="0" b="0"/>
              <wp:docPr id="35" name="image39.png" descr="page 2.png"/>
              <wp:cNvGraphicFramePr/>
              <a:graphic xmlns:a="http://schemas.openxmlformats.org/drawingml/2006/main">
                <a:graphicData uri="http://schemas.openxmlformats.org/drawingml/2006/picture">
                  <pic:pic xmlns:pic="http://schemas.openxmlformats.org/drawingml/2006/picture">
                    <pic:nvPicPr>
                      <pic:cNvPr id="0" name="image39.png" descr="page 2.png"/>
                      <pic:cNvPicPr preferRelativeResize="0"/>
                    </pic:nvPicPr>
                    <pic:blipFill>
                      <a:blip r:embed="rId38"/>
                      <a:srcRect t="11" b="10"/>
                      <a:stretch>
                        <a:fillRect/>
                      </a:stretch>
                    </pic:blipFill>
                    <pic:spPr>
                      <a:xfrm>
                        <a:off x="0" y="0"/>
                        <a:ext cx="3573780" cy="6355080"/>
                      </a:xfrm>
                      <a:prstGeom prst="rect">
                        <a:avLst/>
                      </a:prstGeom>
                      <a:ln/>
                    </pic:spPr>
                  </pic:pic>
                </a:graphicData>
              </a:graphic>
            </wp:inline>
          </w:drawing>
        </w:r>
      </w:ins>
    </w:p>
    <w:p w14:paraId="3BFB78FC" w14:textId="1669E971" w:rsidR="00D00B48" w:rsidRDefault="00053EF7" w:rsidP="00053EF7">
      <w:pPr>
        <w:pStyle w:val="Caption"/>
        <w:jc w:val="center"/>
        <w:rPr>
          <w:ins w:id="151" w:author="Birmingham, William P." w:date="2015-12-06T15:52:00Z"/>
        </w:rPr>
      </w:pPr>
      <w:bookmarkStart w:id="152" w:name="_Ref437419575"/>
      <w:r>
        <w:t xml:space="preserve">Figure </w:t>
      </w:r>
      <w:r>
        <w:fldChar w:fldCharType="begin"/>
      </w:r>
      <w:r>
        <w:instrText xml:space="preserve"> SEQ Figure \* ARABIC </w:instrText>
      </w:r>
      <w:r>
        <w:fldChar w:fldCharType="separate"/>
      </w:r>
      <w:r w:rsidR="00D2554A">
        <w:rPr>
          <w:noProof/>
        </w:rPr>
        <w:t>14</w:t>
      </w:r>
      <w:r>
        <w:fldChar w:fldCharType="end"/>
      </w:r>
      <w:bookmarkEnd w:id="152"/>
      <w:r>
        <w:t xml:space="preserve"> - Restaurants Tab view</w:t>
      </w:r>
    </w:p>
    <w:p w14:paraId="4B389C25" w14:textId="77777777" w:rsidR="00D4770D" w:rsidRDefault="00D4770D" w:rsidP="00D4770D">
      <w:pPr>
        <w:keepNext/>
        <w:spacing w:after="160" w:line="259" w:lineRule="auto"/>
        <w:jc w:val="center"/>
        <w:rPr>
          <w:del w:id="153" w:author="Birmingham, William P." w:date="2015-12-06T15:52:00Z"/>
        </w:rPr>
      </w:pPr>
      <w:del w:id="154" w:author="Birmingham, William P." w:date="2015-12-06T15:52:00Z">
        <w:r>
          <w:rPr>
            <w:rFonts w:ascii="Arial" w:hAnsi="Arial" w:cs="Arial"/>
            <w:noProof/>
            <w:color w:val="000000"/>
            <w:szCs w:val="20"/>
            <w:lang w:bidi="ar-SA"/>
          </w:rPr>
          <w:drawing>
            <wp:inline distT="0" distB="0" distL="0" distR="0" wp14:anchorId="38FED2E8" wp14:editId="22EDD04C">
              <wp:extent cx="3573780" cy="6355080"/>
              <wp:effectExtent l="0" t="0" r="7620" b="7620"/>
              <wp:docPr id="14" name="Picture 14" descr="https://lh5.googleusercontent.com/WuqsuPtXpVIaRFZKM-MeehC7PybQgVNsCUFuTEmLVcIQtu-FhmkpGZ7syk9OAyhANoIw3i8s5sMOHrmgMopBMFWlCp_TturqdHgPO1E94lNTgkhLcWPIPYAnrodc-0WESlvFS3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WuqsuPtXpVIaRFZKM-MeehC7PybQgVNsCUFuTEmLVcIQtu-FhmkpGZ7syk9OAyhANoIw3i8s5sMOHrmgMopBMFWlCp_TturqdHgPO1E94lNTgkhLcWPIPYAnrodc-0WESlvFS3p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6B2EDFA5" w14:textId="64C52169" w:rsidR="00D4770D" w:rsidRDefault="00D4770D" w:rsidP="00D4770D">
      <w:pPr>
        <w:spacing w:after="160" w:line="259" w:lineRule="auto"/>
      </w:pPr>
      <w:r w:rsidRPr="00D4770D">
        <w:t>Another option for the driver is to select "Restaurants" in the bottom of the screen</w:t>
      </w:r>
      <w:r w:rsidR="00053EF7">
        <w:t>, which brings him to the “Restaurants Tab” view</w:t>
      </w:r>
      <w:r w:rsidR="007439F1">
        <w:t xml:space="preserve"> (</w:t>
      </w:r>
      <w:r w:rsidR="007439F1">
        <w:fldChar w:fldCharType="begin"/>
      </w:r>
      <w:r w:rsidR="007439F1">
        <w:instrText xml:space="preserve"> REF _Ref437419575 \h </w:instrText>
      </w:r>
      <w:r w:rsidR="007439F1">
        <w:fldChar w:fldCharType="separate"/>
      </w:r>
      <w:r w:rsidR="007439F1">
        <w:t xml:space="preserve">Figure </w:t>
      </w:r>
      <w:r w:rsidR="007439F1">
        <w:rPr>
          <w:noProof/>
        </w:rPr>
        <w:t>14</w:t>
      </w:r>
      <w:r w:rsidR="007439F1">
        <w:fldChar w:fldCharType="end"/>
      </w:r>
      <w:r w:rsidR="007439F1">
        <w:t>)</w:t>
      </w:r>
      <w:r w:rsidRPr="00D4770D">
        <w:t>. This screen allows the driver to select</w:t>
      </w:r>
      <w:r w:rsidR="00DD445B">
        <w:t xml:space="preserve"> </w:t>
      </w:r>
      <w:r w:rsidR="00053EF7">
        <w:t xml:space="preserve">to </w:t>
      </w:r>
      <w:del w:id="155" w:author="Birmingham, William P." w:date="2015-12-06T15:52:00Z">
        <w:r w:rsidR="00DD445B">
          <w:delText xml:space="preserve">to </w:delText>
        </w:r>
      </w:del>
      <w:r w:rsidR="00DD445B">
        <w:t>which restaurant</w:t>
      </w:r>
      <w:r w:rsidR="00053EF7">
        <w:t>s</w:t>
      </w:r>
      <w:r w:rsidR="00DD445B">
        <w:t xml:space="preserve"> he is willing to drive</w:t>
      </w:r>
      <w:r w:rsidRPr="00D4770D">
        <w:t xml:space="preserve">. The driver can also choose </w:t>
      </w:r>
      <w:r w:rsidR="00053EF7">
        <w:t xml:space="preserve">for </w:t>
      </w:r>
      <w:r w:rsidRPr="00D4770D">
        <w:t>how long he is willing to get food</w:t>
      </w:r>
      <w:r w:rsidR="00053EF7">
        <w:t>,</w:t>
      </w:r>
      <w:r w:rsidRPr="00D4770D">
        <w:t xml:space="preserve"> and </w:t>
      </w:r>
      <w:r w:rsidR="00053EF7">
        <w:t>he can also easily toggle his availability using the “Available to pick up food” switch. If the user taps on the top left arrow button, he returns to the “Home” view (</w:t>
      </w:r>
      <w:r w:rsidR="00053EF7">
        <w:fldChar w:fldCharType="begin"/>
      </w:r>
      <w:r w:rsidR="00053EF7">
        <w:instrText xml:space="preserve"> REF _Ref437418280 \h </w:instrText>
      </w:r>
      <w:r w:rsidR="00053EF7">
        <w:fldChar w:fldCharType="separate"/>
      </w:r>
      <w:r w:rsidR="00053EF7">
        <w:t xml:space="preserve">Figure </w:t>
      </w:r>
      <w:r w:rsidR="00053EF7">
        <w:rPr>
          <w:noProof/>
        </w:rPr>
        <w:t>5</w:t>
      </w:r>
      <w:r w:rsidR="00053EF7">
        <w:fldChar w:fldCharType="end"/>
      </w:r>
      <w:r w:rsidR="00053EF7">
        <w:t>).</w:t>
      </w:r>
    </w:p>
    <w:p w14:paraId="0046A4A5" w14:textId="77777777" w:rsidR="00D4770D" w:rsidRDefault="00D4770D">
      <w:pPr>
        <w:spacing w:after="160" w:line="259" w:lineRule="auto"/>
      </w:pPr>
      <w:r>
        <w:br w:type="page"/>
      </w:r>
    </w:p>
    <w:p w14:paraId="74CBD6C3" w14:textId="77777777" w:rsidR="00053EF7" w:rsidRDefault="00712D42" w:rsidP="00053EF7">
      <w:pPr>
        <w:keepNext/>
        <w:spacing w:after="160" w:line="259" w:lineRule="auto"/>
        <w:jc w:val="center"/>
      </w:pPr>
      <w:ins w:id="156" w:author="Birmingham, William P." w:date="2015-12-06T15:52:00Z">
        <w:r>
          <w:rPr>
            <w:noProof/>
            <w:lang w:bidi="ar-SA"/>
          </w:rPr>
          <w:lastRenderedPageBreak/>
          <w:drawing>
            <wp:inline distT="0" distB="0" distL="0" distR="0" wp14:anchorId="62788094" wp14:editId="43E99145">
              <wp:extent cx="3573780" cy="6355080"/>
              <wp:effectExtent l="0" t="0" r="0" b="0"/>
              <wp:docPr id="36" name="image40.png" descr="page 4.png"/>
              <wp:cNvGraphicFramePr/>
              <a:graphic xmlns:a="http://schemas.openxmlformats.org/drawingml/2006/main">
                <a:graphicData uri="http://schemas.openxmlformats.org/drawingml/2006/picture">
                  <pic:pic xmlns:pic="http://schemas.openxmlformats.org/drawingml/2006/picture">
                    <pic:nvPicPr>
                      <pic:cNvPr id="0" name="image40.png" descr="page 4.png"/>
                      <pic:cNvPicPr preferRelativeResize="0"/>
                    </pic:nvPicPr>
                    <pic:blipFill>
                      <a:blip r:embed="rId40"/>
                      <a:srcRect t="11" b="10"/>
                      <a:stretch>
                        <a:fillRect/>
                      </a:stretch>
                    </pic:blipFill>
                    <pic:spPr>
                      <a:xfrm>
                        <a:off x="0" y="0"/>
                        <a:ext cx="3573780" cy="6355080"/>
                      </a:xfrm>
                      <a:prstGeom prst="rect">
                        <a:avLst/>
                      </a:prstGeom>
                      <a:ln/>
                    </pic:spPr>
                  </pic:pic>
                </a:graphicData>
              </a:graphic>
            </wp:inline>
          </w:drawing>
        </w:r>
      </w:ins>
    </w:p>
    <w:p w14:paraId="4D12BA0E" w14:textId="7D094DB5" w:rsidR="00D00B48" w:rsidRDefault="00053EF7" w:rsidP="00053EF7">
      <w:pPr>
        <w:pStyle w:val="Caption"/>
        <w:jc w:val="center"/>
        <w:rPr>
          <w:ins w:id="157" w:author="Birmingham, William P." w:date="2015-12-06T15:52:00Z"/>
        </w:rPr>
      </w:pPr>
      <w:bookmarkStart w:id="158" w:name="_Ref437419973"/>
      <w:r>
        <w:t xml:space="preserve">Figure </w:t>
      </w:r>
      <w:r>
        <w:fldChar w:fldCharType="begin"/>
      </w:r>
      <w:r>
        <w:instrText xml:space="preserve"> SEQ Figure \* ARABIC </w:instrText>
      </w:r>
      <w:r>
        <w:fldChar w:fldCharType="separate"/>
      </w:r>
      <w:r w:rsidR="00D2554A">
        <w:rPr>
          <w:noProof/>
        </w:rPr>
        <w:t>15</w:t>
      </w:r>
      <w:r>
        <w:fldChar w:fldCharType="end"/>
      </w:r>
      <w:bookmarkEnd w:id="158"/>
      <w:r>
        <w:t xml:space="preserve"> - Order Pickup view</w:t>
      </w:r>
    </w:p>
    <w:p w14:paraId="31271067" w14:textId="77777777" w:rsidR="00D4770D" w:rsidRDefault="00D4770D" w:rsidP="00D4770D">
      <w:pPr>
        <w:keepNext/>
        <w:spacing w:after="160" w:line="259" w:lineRule="auto"/>
        <w:jc w:val="center"/>
        <w:rPr>
          <w:del w:id="159" w:author="Birmingham, William P." w:date="2015-12-06T15:52:00Z"/>
        </w:rPr>
      </w:pPr>
      <w:del w:id="160" w:author="Birmingham, William P." w:date="2015-12-06T15:52:00Z">
        <w:r>
          <w:rPr>
            <w:rFonts w:ascii="Arial" w:hAnsi="Arial" w:cs="Arial"/>
            <w:noProof/>
            <w:color w:val="000000"/>
            <w:szCs w:val="20"/>
            <w:lang w:bidi="ar-SA"/>
          </w:rPr>
          <w:drawing>
            <wp:inline distT="0" distB="0" distL="0" distR="0" wp14:anchorId="45A3F4D0" wp14:editId="3DF3B910">
              <wp:extent cx="3573780" cy="6355080"/>
              <wp:effectExtent l="0" t="0" r="7620" b="7620"/>
              <wp:docPr id="15" name="Picture 15" descr="https://lh6.googleusercontent.com/ekqQc6m3VP0wBu0gWSyhmmVmULtruo74YO64o6YdE6i35VAzZSL67E76Hg_9tnacVYZ9-hG_8QXt0vxlqKR4GfV4Yx7-6q5a2JyNLxJvyZ99LGGtRYtIanj0W_id6w9jjrPisQ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ekqQc6m3VP0wBu0gWSyhmmVmULtruo74YO64o6YdE6i35VAzZSL67E76Hg_9tnacVYZ9-hG_8QXt0vxlqKR4GfV4Yx7-6q5a2JyNLxJvyZ99LGGtRYtIanj0W_id6w9jjrPisQU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06587169" w14:textId="08398A04" w:rsidR="00D4770D" w:rsidRDefault="00D4770D" w:rsidP="00D4770D">
      <w:pPr>
        <w:spacing w:after="160" w:line="259" w:lineRule="auto"/>
      </w:pPr>
      <w:r w:rsidRPr="00D4770D">
        <w:t>After the driver has selected an order from the "</w:t>
      </w:r>
      <w:r w:rsidR="00053EF7">
        <w:t>Orders Tab</w:t>
      </w:r>
      <w:r w:rsidRPr="00D4770D">
        <w:t>"</w:t>
      </w:r>
      <w:r w:rsidR="00053EF7">
        <w:t xml:space="preserve"> view (</w:t>
      </w:r>
      <w:r w:rsidR="00053EF7">
        <w:fldChar w:fldCharType="begin"/>
      </w:r>
      <w:r w:rsidR="00053EF7">
        <w:instrText xml:space="preserve"> REF _Ref437418696 \h </w:instrText>
      </w:r>
      <w:r w:rsidR="00053EF7">
        <w:fldChar w:fldCharType="separate"/>
      </w:r>
      <w:r w:rsidR="00053EF7">
        <w:t xml:space="preserve">Figure </w:t>
      </w:r>
      <w:r w:rsidR="00053EF7">
        <w:rPr>
          <w:noProof/>
        </w:rPr>
        <w:t>13</w:t>
      </w:r>
      <w:r w:rsidR="00053EF7">
        <w:fldChar w:fldCharType="end"/>
      </w:r>
      <w:r w:rsidR="00053EF7">
        <w:t>),</w:t>
      </w:r>
      <w:r w:rsidRPr="00D4770D">
        <w:t xml:space="preserve"> he will see the details of that order</w:t>
      </w:r>
      <w:r w:rsidR="00053EF7">
        <w:t xml:space="preserve"> on the “Order Pickup” view</w:t>
      </w:r>
      <w:r w:rsidR="007439F1">
        <w:t xml:space="preserve"> (</w:t>
      </w:r>
      <w:r w:rsidR="007439F1">
        <w:fldChar w:fldCharType="begin"/>
      </w:r>
      <w:r w:rsidR="007439F1">
        <w:instrText xml:space="preserve"> REF _Ref437419973 \h </w:instrText>
      </w:r>
      <w:r w:rsidR="007439F1">
        <w:fldChar w:fldCharType="separate"/>
      </w:r>
      <w:r w:rsidR="007439F1">
        <w:t xml:space="preserve">Figure </w:t>
      </w:r>
      <w:r w:rsidR="007439F1">
        <w:rPr>
          <w:noProof/>
        </w:rPr>
        <w:t>15</w:t>
      </w:r>
      <w:r w:rsidR="007439F1">
        <w:fldChar w:fldCharType="end"/>
      </w:r>
      <w:r w:rsidR="007439F1">
        <w:t>)</w:t>
      </w:r>
      <w:r w:rsidR="00B44545">
        <w:t>.</w:t>
      </w:r>
      <w:r w:rsidRPr="00D4770D">
        <w:t xml:space="preserve"> The driver can se</w:t>
      </w:r>
      <w:r w:rsidR="00053EF7">
        <w:t>e the restaurant, specific food items</w:t>
      </w:r>
      <w:r w:rsidRPr="00D4770D">
        <w:t xml:space="preserve">, and the delivery </w:t>
      </w:r>
      <w:r w:rsidR="00053EF7">
        <w:t>information</w:t>
      </w:r>
      <w:r w:rsidRPr="00D4770D">
        <w:t xml:space="preserve">. If the driver wants to get the food for the customer, he will </w:t>
      </w:r>
      <w:r w:rsidR="00DF3CD9">
        <w:t>tap</w:t>
      </w:r>
      <w:r w:rsidRPr="00D4770D">
        <w:t xml:space="preserve"> on the "I’ll get that" button. If the driver </w:t>
      </w:r>
      <w:r w:rsidR="00DF3CD9">
        <w:t>taps</w:t>
      </w:r>
      <w:r w:rsidRPr="00D4770D">
        <w:t xml:space="preserve"> the </w:t>
      </w:r>
      <w:r w:rsidR="00053EF7">
        <w:t>top left</w:t>
      </w:r>
      <w:r w:rsidRPr="00D4770D">
        <w:t xml:space="preserve"> arrow</w:t>
      </w:r>
      <w:r w:rsidR="00053EF7">
        <w:t xml:space="preserve"> button</w:t>
      </w:r>
      <w:r w:rsidRPr="00D4770D">
        <w:t xml:space="preserve">, he will </w:t>
      </w:r>
      <w:r w:rsidR="00053EF7">
        <w:t>return to the “Orders Tab” view (</w:t>
      </w:r>
      <w:r w:rsidR="00053EF7">
        <w:fldChar w:fldCharType="begin"/>
      </w:r>
      <w:r w:rsidR="00053EF7">
        <w:instrText xml:space="preserve"> REF _Ref437418696 \h </w:instrText>
      </w:r>
      <w:r w:rsidR="00053EF7">
        <w:fldChar w:fldCharType="separate"/>
      </w:r>
      <w:r w:rsidR="00053EF7">
        <w:t xml:space="preserve">Figure </w:t>
      </w:r>
      <w:r w:rsidR="00053EF7">
        <w:rPr>
          <w:noProof/>
        </w:rPr>
        <w:t>13</w:t>
      </w:r>
      <w:r w:rsidR="00053EF7">
        <w:fldChar w:fldCharType="end"/>
      </w:r>
      <w:r w:rsidR="00053EF7">
        <w:t>).</w:t>
      </w:r>
    </w:p>
    <w:p w14:paraId="0A036A6B" w14:textId="77777777" w:rsidR="00D4770D" w:rsidRDefault="00D4770D">
      <w:pPr>
        <w:spacing w:after="160" w:line="259" w:lineRule="auto"/>
      </w:pPr>
      <w:r>
        <w:br w:type="page"/>
      </w:r>
    </w:p>
    <w:p w14:paraId="12E01745" w14:textId="77777777" w:rsidR="00053EF7" w:rsidRDefault="00712D42" w:rsidP="00053EF7">
      <w:pPr>
        <w:keepNext/>
        <w:spacing w:after="160" w:line="259" w:lineRule="auto"/>
        <w:jc w:val="center"/>
      </w:pPr>
      <w:ins w:id="161" w:author="Birmingham, William P." w:date="2015-12-06T15:52:00Z">
        <w:r>
          <w:rPr>
            <w:noProof/>
            <w:lang w:bidi="ar-SA"/>
          </w:rPr>
          <w:lastRenderedPageBreak/>
          <w:drawing>
            <wp:inline distT="0" distB="0" distL="0" distR="0" wp14:anchorId="7D98F3F0" wp14:editId="6FD326A3">
              <wp:extent cx="3573780" cy="6355080"/>
              <wp:effectExtent l="0" t="0" r="0" b="0"/>
              <wp:docPr id="37" name="image41.png" descr="page 20.png"/>
              <wp:cNvGraphicFramePr/>
              <a:graphic xmlns:a="http://schemas.openxmlformats.org/drawingml/2006/main">
                <a:graphicData uri="http://schemas.openxmlformats.org/drawingml/2006/picture">
                  <pic:pic xmlns:pic="http://schemas.openxmlformats.org/drawingml/2006/picture">
                    <pic:nvPicPr>
                      <pic:cNvPr id="0" name="image41.png" descr="page 20.png"/>
                      <pic:cNvPicPr preferRelativeResize="0"/>
                    </pic:nvPicPr>
                    <pic:blipFill>
                      <a:blip r:embed="rId42"/>
                      <a:srcRect t="11" b="10"/>
                      <a:stretch>
                        <a:fillRect/>
                      </a:stretch>
                    </pic:blipFill>
                    <pic:spPr>
                      <a:xfrm>
                        <a:off x="0" y="0"/>
                        <a:ext cx="3573780" cy="6355080"/>
                      </a:xfrm>
                      <a:prstGeom prst="rect">
                        <a:avLst/>
                      </a:prstGeom>
                      <a:ln/>
                    </pic:spPr>
                  </pic:pic>
                </a:graphicData>
              </a:graphic>
            </wp:inline>
          </w:drawing>
        </w:r>
      </w:ins>
    </w:p>
    <w:p w14:paraId="0F63AAB7" w14:textId="19D3E5E9" w:rsidR="00D00B48" w:rsidRDefault="00053EF7" w:rsidP="00053EF7">
      <w:pPr>
        <w:pStyle w:val="Caption"/>
        <w:jc w:val="center"/>
        <w:rPr>
          <w:ins w:id="162" w:author="Birmingham, William P." w:date="2015-12-06T15:52:00Z"/>
        </w:rPr>
      </w:pPr>
      <w:r>
        <w:t xml:space="preserve">Figure </w:t>
      </w:r>
      <w:r>
        <w:fldChar w:fldCharType="begin"/>
      </w:r>
      <w:r>
        <w:instrText xml:space="preserve"> SEQ Figure \* ARABIC </w:instrText>
      </w:r>
      <w:r>
        <w:fldChar w:fldCharType="separate"/>
      </w:r>
      <w:r w:rsidR="00D2554A">
        <w:rPr>
          <w:noProof/>
        </w:rPr>
        <w:t>16</w:t>
      </w:r>
      <w:r>
        <w:fldChar w:fldCharType="end"/>
      </w:r>
      <w:r>
        <w:t xml:space="preserve"> - Order Confirmation view</w:t>
      </w:r>
    </w:p>
    <w:p w14:paraId="401630DC" w14:textId="77777777" w:rsidR="00D4770D" w:rsidRDefault="00D4770D" w:rsidP="00D4770D">
      <w:pPr>
        <w:keepNext/>
        <w:spacing w:after="160" w:line="259" w:lineRule="auto"/>
        <w:jc w:val="center"/>
        <w:rPr>
          <w:del w:id="163" w:author="Birmingham, William P." w:date="2015-12-06T15:52:00Z"/>
        </w:rPr>
      </w:pPr>
      <w:del w:id="164" w:author="Birmingham, William P." w:date="2015-12-06T15:52:00Z">
        <w:r>
          <w:rPr>
            <w:rFonts w:ascii="Arial" w:hAnsi="Arial" w:cs="Arial"/>
            <w:noProof/>
            <w:color w:val="000000"/>
            <w:szCs w:val="20"/>
            <w:lang w:bidi="ar-SA"/>
          </w:rPr>
          <w:drawing>
            <wp:inline distT="0" distB="0" distL="0" distR="0" wp14:anchorId="22700550" wp14:editId="3E88856F">
              <wp:extent cx="3573780" cy="6355080"/>
              <wp:effectExtent l="0" t="0" r="7620" b="7620"/>
              <wp:docPr id="16" name="Picture 16" descr="https://lh6.googleusercontent.com/pFyBlwvsdQsm1z2BqJTmvm-hWiq3f4gDZGrt3YpLw5jQ9zy-2Q3jv9tuLpNErqZvq8gh0j0CM8QpiR3xbSrVpn7QboU1hFpKuDxHOtu02g0Kx4UVDp-kn_KAkj1OnMcLZAz1iJ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pFyBlwvsdQsm1z2BqJTmvm-hWiq3f4gDZGrt3YpLw5jQ9zy-2Q3jv9tuLpNErqZvq8gh0j0CM8QpiR3xbSrVpn7QboU1hFpKuDxHOtu02g0Kx4UVDp-kn_KAkj1OnMcLZAz1iJI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73780" cy="6355080"/>
                      </a:xfrm>
                      <a:prstGeom prst="rect">
                        <a:avLst/>
                      </a:prstGeom>
                      <a:noFill/>
                      <a:ln>
                        <a:noFill/>
                      </a:ln>
                    </pic:spPr>
                  </pic:pic>
                </a:graphicData>
              </a:graphic>
            </wp:inline>
          </w:drawing>
        </w:r>
      </w:del>
    </w:p>
    <w:p w14:paraId="4B37C16F" w14:textId="023ADCBA" w:rsidR="00D4770D" w:rsidRDefault="00053EF7" w:rsidP="00D4770D">
      <w:pPr>
        <w:spacing w:after="160" w:line="259" w:lineRule="auto"/>
      </w:pPr>
      <w:r>
        <w:t>In the "Order C</w:t>
      </w:r>
      <w:r w:rsidR="00D4770D" w:rsidRPr="00D4770D">
        <w:t>onfirmation" view, the driver can see the summary of the order</w:t>
      </w:r>
      <w:r>
        <w:t xml:space="preserve"> he is picking up</w:t>
      </w:r>
      <w:r w:rsidR="00D4770D" w:rsidRPr="00D4770D">
        <w:t>. When the driver is at the delivery location, he</w:t>
      </w:r>
      <w:r>
        <w:t xml:space="preserve"> will tap</w:t>
      </w:r>
      <w:r w:rsidR="00D4770D" w:rsidRPr="00D4770D">
        <w:t xml:space="preserve"> "I’m at the delivery location." The </w:t>
      </w:r>
      <w:r>
        <w:t>driver can tap</w:t>
      </w:r>
      <w:r w:rsidR="00D4770D" w:rsidRPr="00D4770D">
        <w:t xml:space="preserve"> the </w:t>
      </w:r>
      <w:r>
        <w:t>chat bubble</w:t>
      </w:r>
      <w:ins w:id="165" w:author="Birmingham, William P." w:date="2015-12-06T15:52:00Z">
        <w:r w:rsidR="00676FE7" w:rsidRPr="00676FE7">
          <w:t xml:space="preserve"> icon</w:t>
        </w:r>
      </w:ins>
      <w:del w:id="166" w:author="Birmingham, William P." w:date="2015-12-06T15:52:00Z">
        <w:r w:rsidR="00D4770D" w:rsidRPr="00D4770D">
          <w:delText>blue arrow</w:delText>
        </w:r>
      </w:del>
      <w:r w:rsidR="00D4770D" w:rsidRPr="00D4770D">
        <w:t xml:space="preserve"> next to </w:t>
      </w:r>
      <w:r>
        <w:t>the “Delivery” heading</w:t>
      </w:r>
      <w:r w:rsidR="00D4770D" w:rsidRPr="00D4770D">
        <w:t xml:space="preserve"> if he wants to </w:t>
      </w:r>
      <w:r w:rsidR="0014034A">
        <w:t>open a new iMessage to</w:t>
      </w:r>
      <w:r w:rsidR="00D4770D" w:rsidRPr="00D4770D">
        <w:t xml:space="preserve"> the </w:t>
      </w:r>
      <w:ins w:id="167" w:author="Birmingham, William P." w:date="2015-12-06T15:52:00Z">
        <w:r w:rsidR="00676FE7" w:rsidRPr="00676FE7">
          <w:t>user</w:t>
        </w:r>
      </w:ins>
      <w:r w:rsidR="0014034A">
        <w:t>. If the user taps the top left arrow button, he returns to the “My Orders” view (</w:t>
      </w:r>
      <w:r w:rsidR="008B4BF4">
        <w:fldChar w:fldCharType="begin"/>
      </w:r>
      <w:r w:rsidR="008B4BF4">
        <w:instrText xml:space="preserve"> REF _Ref437419032 \h </w:instrText>
      </w:r>
      <w:r w:rsidR="008B4BF4">
        <w:fldChar w:fldCharType="separate"/>
      </w:r>
      <w:r w:rsidR="008B4BF4">
        <w:t xml:space="preserve">Figure </w:t>
      </w:r>
      <w:r w:rsidR="008B4BF4">
        <w:rPr>
          <w:noProof/>
        </w:rPr>
        <w:t>12</w:t>
      </w:r>
      <w:r w:rsidR="008B4BF4">
        <w:fldChar w:fldCharType="end"/>
      </w:r>
      <w:r w:rsidR="0014034A">
        <w:t>).</w:t>
      </w:r>
    </w:p>
    <w:p w14:paraId="350496D7" w14:textId="77777777" w:rsidR="00D4770D" w:rsidRDefault="00D4770D">
      <w:pPr>
        <w:spacing w:after="160" w:line="259" w:lineRule="auto"/>
      </w:pPr>
      <w:r>
        <w:br w:type="page"/>
      </w:r>
    </w:p>
    <w:p w14:paraId="631B129E" w14:textId="77777777" w:rsidR="008B4BF4" w:rsidRDefault="008B4BF4" w:rsidP="008B4BF4">
      <w:pPr>
        <w:keepNext/>
        <w:spacing w:after="160" w:line="259" w:lineRule="auto"/>
        <w:jc w:val="center"/>
      </w:pPr>
      <w:r>
        <w:lastRenderedPageBreak/>
        <w:pict w14:anchorId="1B3444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25pt;height:500.25pt">
            <v:imagedata r:id="rId44" o:title="page 34"/>
          </v:shape>
        </w:pict>
      </w:r>
    </w:p>
    <w:p w14:paraId="37CD7898" w14:textId="578A479C" w:rsidR="008B4BF4" w:rsidRDefault="008B4BF4" w:rsidP="008B4BF4">
      <w:pPr>
        <w:pStyle w:val="Caption"/>
        <w:jc w:val="center"/>
      </w:pPr>
      <w:bookmarkStart w:id="168" w:name="_Ref437419865"/>
      <w:r>
        <w:t xml:space="preserve">Figure </w:t>
      </w:r>
      <w:r>
        <w:fldChar w:fldCharType="begin"/>
      </w:r>
      <w:r>
        <w:instrText xml:space="preserve"> SEQ Figure \* ARABIC </w:instrText>
      </w:r>
      <w:r>
        <w:fldChar w:fldCharType="separate"/>
      </w:r>
      <w:r w:rsidR="00D2554A">
        <w:rPr>
          <w:noProof/>
        </w:rPr>
        <w:t>17</w:t>
      </w:r>
      <w:r>
        <w:fldChar w:fldCharType="end"/>
      </w:r>
      <w:bookmarkEnd w:id="168"/>
      <w:r>
        <w:t xml:space="preserve"> - Paid for Food view</w:t>
      </w:r>
    </w:p>
    <w:p w14:paraId="7467CFA9" w14:textId="5BA40640" w:rsidR="008B4BF4" w:rsidRDefault="008B4BF4">
      <w:pPr>
        <w:spacing w:after="160" w:line="259" w:lineRule="auto"/>
      </w:pPr>
      <w:r>
        <w:t>On the “Paid for Food” view, the user’s order has been accepted. The user can open a new iMessage to the driver by tapping the chat bubble button. When the user is ready to pay for the order, he will tap the “Pay” button to move to an external application for payment. If the user taps on the top left arrow button, he returns to the “My Orders” view (</w:t>
      </w:r>
      <w:r>
        <w:fldChar w:fldCharType="begin"/>
      </w:r>
      <w:r>
        <w:instrText xml:space="preserve"> REF _Ref437419032 \h </w:instrText>
      </w:r>
      <w:r>
        <w:fldChar w:fldCharType="separate"/>
      </w:r>
      <w:r>
        <w:t xml:space="preserve">Figure </w:t>
      </w:r>
      <w:r>
        <w:rPr>
          <w:noProof/>
        </w:rPr>
        <w:t>12</w:t>
      </w:r>
      <w:r>
        <w:fldChar w:fldCharType="end"/>
      </w:r>
      <w:r>
        <w:t>).</w:t>
      </w:r>
      <w:r>
        <w:br w:type="page"/>
      </w:r>
    </w:p>
    <w:p w14:paraId="07599A74" w14:textId="77777777" w:rsidR="008B4BF4" w:rsidRDefault="00712D42" w:rsidP="008B4BF4">
      <w:pPr>
        <w:keepNext/>
        <w:spacing w:after="160" w:line="259" w:lineRule="auto"/>
        <w:jc w:val="center"/>
      </w:pPr>
      <w:ins w:id="169" w:author="Birmingham, William P." w:date="2015-12-06T15:52:00Z">
        <w:r>
          <w:rPr>
            <w:noProof/>
            <w:lang w:bidi="ar-SA"/>
          </w:rPr>
          <w:lastRenderedPageBreak/>
          <w:drawing>
            <wp:inline distT="0" distB="0" distL="0" distR="0" wp14:anchorId="3BA34D42" wp14:editId="02D7AC1B">
              <wp:extent cx="3571875" cy="6353175"/>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3571875" cy="6353175"/>
                      </a:xfrm>
                      <a:prstGeom prst="rect">
                        <a:avLst/>
                      </a:prstGeom>
                      <a:ln/>
                    </pic:spPr>
                  </pic:pic>
                </a:graphicData>
              </a:graphic>
            </wp:inline>
          </w:drawing>
        </w:r>
      </w:ins>
    </w:p>
    <w:p w14:paraId="0818D4AB" w14:textId="52A57C00" w:rsidR="00D00B48" w:rsidRDefault="008B4BF4" w:rsidP="008B4BF4">
      <w:pPr>
        <w:pStyle w:val="Caption"/>
        <w:jc w:val="center"/>
        <w:rPr>
          <w:ins w:id="170" w:author="Birmingham, William P." w:date="2015-12-06T15:52:00Z"/>
        </w:rPr>
      </w:pPr>
      <w:bookmarkStart w:id="171" w:name="_Ref437419584"/>
      <w:r>
        <w:t xml:space="preserve">Figure </w:t>
      </w:r>
      <w:r>
        <w:fldChar w:fldCharType="begin"/>
      </w:r>
      <w:r>
        <w:instrText xml:space="preserve"> SEQ Figure \* ARABIC </w:instrText>
      </w:r>
      <w:r>
        <w:fldChar w:fldCharType="separate"/>
      </w:r>
      <w:r w:rsidR="00D2554A">
        <w:rPr>
          <w:noProof/>
        </w:rPr>
        <w:t>18</w:t>
      </w:r>
      <w:r>
        <w:fldChar w:fldCharType="end"/>
      </w:r>
      <w:bookmarkEnd w:id="171"/>
      <w:r>
        <w:t xml:space="preserve"> - Settings view</w:t>
      </w:r>
    </w:p>
    <w:p w14:paraId="0C1B95F1" w14:textId="77777777" w:rsidR="000C2DF2" w:rsidRDefault="00D4770D" w:rsidP="000C2DF2">
      <w:pPr>
        <w:keepNext/>
        <w:spacing w:after="160" w:line="259" w:lineRule="auto"/>
        <w:jc w:val="center"/>
        <w:rPr>
          <w:del w:id="172" w:author="Birmingham, William P." w:date="2015-12-06T15:52:00Z"/>
        </w:rPr>
      </w:pPr>
      <w:del w:id="173" w:author="Birmingham, William P." w:date="2015-12-06T15:52:00Z">
        <w:r>
          <w:rPr>
            <w:noProof/>
            <w:lang w:bidi="ar-SA"/>
          </w:rPr>
          <w:drawing>
            <wp:inline distT="0" distB="0" distL="0" distR="0" wp14:anchorId="39D4067A" wp14:editId="16093BDB">
              <wp:extent cx="3571875" cy="6353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ge 31.png"/>
                      <pic:cNvPicPr/>
                    </pic:nvPicPr>
                    <pic:blipFill>
                      <a:blip r:embed="rId46">
                        <a:extLst>
                          <a:ext uri="{28A0092B-C50C-407E-A947-70E740481C1C}">
                            <a14:useLocalDpi xmlns:a14="http://schemas.microsoft.com/office/drawing/2010/main" val="0"/>
                          </a:ext>
                        </a:extLst>
                      </a:blip>
                      <a:stretch>
                        <a:fillRect/>
                      </a:stretch>
                    </pic:blipFill>
                    <pic:spPr>
                      <a:xfrm>
                        <a:off x="0" y="0"/>
                        <a:ext cx="3571875" cy="6353175"/>
                      </a:xfrm>
                      <a:prstGeom prst="rect">
                        <a:avLst/>
                      </a:prstGeom>
                    </pic:spPr>
                  </pic:pic>
                </a:graphicData>
              </a:graphic>
            </wp:inline>
          </w:drawing>
        </w:r>
      </w:del>
    </w:p>
    <w:p w14:paraId="464D5322" w14:textId="76534AC1" w:rsidR="000C2DF2" w:rsidRDefault="000C2DF2" w:rsidP="000C2DF2">
      <w:pPr>
        <w:spacing w:after="160" w:line="259" w:lineRule="auto"/>
      </w:pPr>
      <w:r>
        <w:t>In the “Settings” view, the user can update his email address, add his location, or add his vehicle</w:t>
      </w:r>
      <w:ins w:id="174" w:author="Birmingham, William P." w:date="2015-12-06T15:52:00Z">
        <w:r w:rsidR="00712D42">
          <w:t xml:space="preserve"> information</w:t>
        </w:r>
      </w:ins>
      <w:r>
        <w:t>. He can also change his profile picture by tapping his current picture, change his password, log out, or delete his account.</w:t>
      </w:r>
      <w:r w:rsidR="008B4BF4">
        <w:t xml:space="preserve"> If the user taps the top left arrow button, he returns to the “Home” view (</w:t>
      </w:r>
      <w:r w:rsidR="008B4BF4">
        <w:fldChar w:fldCharType="begin"/>
      </w:r>
      <w:r w:rsidR="008B4BF4">
        <w:instrText xml:space="preserve"> REF _Ref437418280 \h </w:instrText>
      </w:r>
      <w:r w:rsidR="008B4BF4">
        <w:fldChar w:fldCharType="separate"/>
      </w:r>
      <w:r w:rsidR="008B4BF4">
        <w:t xml:space="preserve">Figure </w:t>
      </w:r>
      <w:r w:rsidR="008B4BF4">
        <w:rPr>
          <w:noProof/>
        </w:rPr>
        <w:t>5</w:t>
      </w:r>
      <w:r w:rsidR="008B4BF4">
        <w:fldChar w:fldCharType="end"/>
      </w:r>
      <w:r w:rsidR="008B4BF4">
        <w:t>).</w:t>
      </w:r>
    </w:p>
    <w:p w14:paraId="1F7B2B8D" w14:textId="77777777" w:rsidR="000C2DF2" w:rsidRDefault="00D4770D">
      <w:pPr>
        <w:spacing w:after="160" w:line="259" w:lineRule="auto"/>
      </w:pPr>
      <w:r>
        <w:br w:type="page"/>
      </w:r>
    </w:p>
    <w:p w14:paraId="53427EC9" w14:textId="4CE14D4F" w:rsidR="00170A33" w:rsidRDefault="001B55B6" w:rsidP="00170A33">
      <w:pPr>
        <w:pStyle w:val="Heading2"/>
      </w:pPr>
      <w:bookmarkStart w:id="175" w:name="_Toc436863050"/>
      <w:bookmarkStart w:id="176" w:name="_Toc437428784"/>
      <w:r>
        <w:lastRenderedPageBreak/>
        <w:t>2</w:t>
      </w:r>
      <w:r w:rsidR="003F7C62">
        <w:t>.4</w:t>
      </w:r>
      <w:r w:rsidR="003F7C62">
        <w:tab/>
      </w:r>
      <w:r w:rsidR="00170A33">
        <w:t>Cognitive walkthrough for each task</w:t>
      </w:r>
      <w:bookmarkEnd w:id="175"/>
      <w:bookmarkEnd w:id="176"/>
    </w:p>
    <w:p w14:paraId="41946E9A" w14:textId="77777777" w:rsidR="007439F1" w:rsidRDefault="007439F1" w:rsidP="00D2554A">
      <w:bookmarkStart w:id="177" w:name="_Toc436863051"/>
      <w:r w:rsidRPr="007439F1">
        <w:t>The user can complete several tasks including creating an account, logging in, making a new order, accepting an order, updating status to available, and updating status to unavailable.</w:t>
      </w:r>
    </w:p>
    <w:p w14:paraId="56AEC33C" w14:textId="7663D47F" w:rsidR="000270CA" w:rsidRDefault="001B55B6" w:rsidP="000270CA">
      <w:pPr>
        <w:pStyle w:val="Heading3"/>
      </w:pPr>
      <w:bookmarkStart w:id="178" w:name="_Toc437428785"/>
      <w:r>
        <w:t>2</w:t>
      </w:r>
      <w:r w:rsidR="000270CA">
        <w:t>.4.1</w:t>
      </w:r>
      <w:r w:rsidR="000270CA">
        <w:tab/>
        <w:t>Create an account</w:t>
      </w:r>
      <w:bookmarkEnd w:id="177"/>
      <w:bookmarkEnd w:id="178"/>
    </w:p>
    <w:p w14:paraId="63851A84" w14:textId="77777777" w:rsidR="007439F1" w:rsidRPr="007439F1" w:rsidRDefault="007439F1" w:rsidP="00D2554A">
      <w:bookmarkStart w:id="179" w:name="_Toc436863052"/>
      <w:r w:rsidRPr="007439F1">
        <w:t>The user goes into the application for the first time and notices the "Create account" button. Since it is standard to create an account before using an application, he taps the “Create account” button. He then sees the registration screen and fills out all the fields according to their description. After completing the fields, the user notices a checkmark beside the "Password," "Confirm," and "Email" fields, so the user knows that the email and password he typed is valid.</w:t>
      </w:r>
    </w:p>
    <w:p w14:paraId="3C1FC098" w14:textId="77777777" w:rsidR="007439F1" w:rsidRDefault="007439F1" w:rsidP="00D2554A">
      <w:r w:rsidRPr="007439F1">
        <w:t>The user sees the "Next" button and knows there must be more to the process. He taps the button and sees the terms and conditions. The user realizes he wants to use a different email address, remembers that tapping the top left arrow takes him back, so he taps the top left arrow, changes his address and taps to go back to the terms and conditions screen. He taps the box to agree to the terms and conditions and the check box appears next to it. He does the same thing for button immediately beneath. This enables the “Finish” button, so the user knows he is done with the create account process. After tapping on "Finish," a notification appears for a short duration saying his account was successfully created, so the user knows he can now login to the app.</w:t>
      </w:r>
    </w:p>
    <w:p w14:paraId="30A133E0" w14:textId="292C6302" w:rsidR="000270CA" w:rsidRDefault="001B55B6" w:rsidP="007439F1">
      <w:pPr>
        <w:pStyle w:val="Heading3"/>
      </w:pPr>
      <w:bookmarkStart w:id="180" w:name="_Toc437428786"/>
      <w:r>
        <w:t>2</w:t>
      </w:r>
      <w:r w:rsidR="000270CA">
        <w:t>.4.2</w:t>
      </w:r>
      <w:r w:rsidR="000270CA">
        <w:tab/>
        <w:t>Login</w:t>
      </w:r>
      <w:bookmarkEnd w:id="179"/>
      <w:bookmarkEnd w:id="180"/>
    </w:p>
    <w:p w14:paraId="55AC95CF" w14:textId="77777777" w:rsidR="007439F1" w:rsidRDefault="007439F1" w:rsidP="00D2554A">
      <w:bookmarkStart w:id="181" w:name="_Toc436863053"/>
      <w:r>
        <w:t>Having already created an account, the user opens the app after having logged out the last time he used it. He sees the login screen and notices the typical username and password form fields. He taps the username field and types his username. He then moves to the password field and types in his password. He taps the “Enter” button on the keyboard, but noticed a “Login” button that he could have tapped to do the same thing. He sees the "Home" view, which confirms that he entered his information correctly.</w:t>
      </w:r>
    </w:p>
    <w:p w14:paraId="19A7E0B6" w14:textId="12EB2649" w:rsidR="000270CA" w:rsidRDefault="001B55B6" w:rsidP="000270CA">
      <w:pPr>
        <w:pStyle w:val="Heading3"/>
      </w:pPr>
      <w:bookmarkStart w:id="182" w:name="_Toc437428787"/>
      <w:r>
        <w:t>2</w:t>
      </w:r>
      <w:r w:rsidR="000270CA">
        <w:t>.4.3</w:t>
      </w:r>
      <w:r w:rsidR="000270CA">
        <w:tab/>
        <w:t>Make a new order</w:t>
      </w:r>
      <w:bookmarkEnd w:id="181"/>
      <w:bookmarkEnd w:id="182"/>
    </w:p>
    <w:p w14:paraId="45C4D9DD" w14:textId="77777777" w:rsidR="007439F1" w:rsidRPr="007439F1" w:rsidRDefault="007439F1" w:rsidP="00D2554A">
      <w:r w:rsidRPr="007439F1">
        <w:t>While on the "Home" view, the user notices two large buttons at his eye level. He is hungry and wants some food, but does not want to drive to a restaurant. The user understands that the “I want food” button will enable him to order some food, so he taps it and the "New order" screen appears.</w:t>
      </w:r>
    </w:p>
    <w:p w14:paraId="2BE6C389" w14:textId="77777777" w:rsidR="007439F1" w:rsidRPr="007439F1" w:rsidRDefault="007439F1" w:rsidP="00D2554A">
      <w:r w:rsidRPr="007439F1">
        <w:t>The user notices three main groups of controls, separated logically to read “From a restaurant, I want food delivered by a driver to this delivery location.” He wants Sheetz, so he taps on the "Restaurant" control and is sees a list of restaurants on a different page. He instinctively scrolls until he finds Sheetz, taps on it to select it, and is taken back to the New Order screen where he finds Sheetz now listed as the "Restaurant."</w:t>
      </w:r>
    </w:p>
    <w:p w14:paraId="4EE826DA" w14:textId="77777777" w:rsidR="007439F1" w:rsidRPr="007439F1" w:rsidRDefault="007439F1" w:rsidP="00D2554A">
      <w:r w:rsidRPr="007439F1">
        <w:t>Scanning down the page to the next control, the user notices the "Food" group and sees no items there. He is familiar with the plus sign meaning "Add a new item," so he taps it and is taken to a page to fill out a new food item. On this page he notices a one-line field with the default text “Title” and a multiline field with the default text “Description” and is reminded of the iOS style email with subject and body. He types in his desired food item and taps the back arrow, because he remembers it takes him back to the previous screen. The user is then taken back to the New Order screen and notices his new food item appears in the list with the title in bold and the description below it.</w:t>
      </w:r>
    </w:p>
    <w:p w14:paraId="3B2748FF" w14:textId="77777777" w:rsidR="007439F1" w:rsidRPr="007439F1" w:rsidRDefault="007439F1" w:rsidP="00D2554A">
      <w:r w:rsidRPr="007439F1">
        <w:lastRenderedPageBreak/>
        <w:t>Next, the user notices a field that says “Driver.” He knows someone is going to have to pick up his food for him, because he definitely is not leaving the library. Therefore, the user taps this field and is presented with a new page containing a list of available drivers. After scanning the options on the list, the user realizes he does not want to choose a particular person to do this for him. He notices a list item removed from the others, located at the top of the page, entitled “Any driver.” Because he is willing to have anyone pick up his order, he taps that item and is taken back to the "New order" screen with "Any Driver" displayed in the "Driver" field.</w:t>
      </w:r>
    </w:p>
    <w:p w14:paraId="6D282345" w14:textId="25DF4610" w:rsidR="007439F1" w:rsidRPr="007439F1" w:rsidRDefault="007439F1" w:rsidP="00D2554A">
      <w:r w:rsidRPr="007439F1">
        <w:t>The user notices a field below the driver field and taps on it because he knows all form fields must be filled out to complete an order. The temporary text reads “Delivery Location,” and from this the user knows he must specify to what location he wants his food delivered. Tapping on the field, the application brings him to a page with a list and textbox. The user realizes that the list contains a number of possible locations sorted by distance to him. However, he does</w:t>
      </w:r>
      <w:r w:rsidR="00AA1A97">
        <w:t xml:space="preserve"> </w:t>
      </w:r>
      <w:r w:rsidRPr="007439F1">
        <w:t>n</w:t>
      </w:r>
      <w:r w:rsidR="00AA1A97">
        <w:t>o</w:t>
      </w:r>
      <w:r w:rsidRPr="007439F1">
        <w:t>t see the location he wants in the list, and can tell that the textbox is meant for custom locations. The user enters a custom location and taps the upper left arrow button, which he knows means he will be taken back to the previous screen.</w:t>
      </w:r>
    </w:p>
    <w:p w14:paraId="37DDF698" w14:textId="439BD4C4" w:rsidR="007439F1" w:rsidRPr="007439F1" w:rsidRDefault="007439F1" w:rsidP="00D2554A">
      <w:r w:rsidRPr="007439F1">
        <w:t>The user notices a field below the delivery location field. The text in the field reads “Expires in,” and from this the user knows he must specify for how long his order</w:t>
      </w:r>
      <w:r>
        <w:t xml:space="preserve"> should</w:t>
      </w:r>
      <w:r w:rsidRPr="007439F1">
        <w:t xml:space="preserve"> remain active. He notices a time already shown and assumes it is the default time, but he wants his expiration time to be longer, so he knows to tap the field. The application takes the user to a page with a list of elapsed times and the default time already selected. Similar to Apple’s auto-lock timer in iOS settings, the user knows that he can select only one time. He selects an elapsed time and taps the back button, knowing it will return him to the "New order" screen with his newly chosen expiration time shown in the appropriate field.</w:t>
      </w:r>
    </w:p>
    <w:p w14:paraId="19400625" w14:textId="5949E7AE" w:rsidR="000270CA" w:rsidRDefault="007439F1" w:rsidP="00D2554A">
      <w:r w:rsidRPr="007439F1">
        <w:t>The user notices a button at the bottom that reads "Send Request." He assumes that tapping the button will send his request, so he glances at all of his previously entered information to ensure correctness. Satisfied, the user taps the "Send request" button and immediately notices a pop up box informing him of his successfully sent request. He now knows his listing is visible to drivers, so he taps "OK."</w:t>
      </w:r>
      <w:del w:id="183" w:author="Birmingham, William P." w:date="2015-12-06T15:52:00Z">
        <w:r w:rsidR="00D47137">
          <w:delText>".</w:delText>
        </w:r>
      </w:del>
    </w:p>
    <w:p w14:paraId="48386A12" w14:textId="5EDF8464" w:rsidR="000270CA" w:rsidRDefault="001B55B6" w:rsidP="000270CA">
      <w:pPr>
        <w:pStyle w:val="Heading3"/>
      </w:pPr>
      <w:bookmarkStart w:id="184" w:name="_Toc436863054"/>
      <w:bookmarkStart w:id="185" w:name="_Toc437428788"/>
      <w:r>
        <w:t>2</w:t>
      </w:r>
      <w:r w:rsidR="000270CA">
        <w:t>.4.4</w:t>
      </w:r>
      <w:r w:rsidR="000270CA">
        <w:tab/>
        <w:t>Accept available order request</w:t>
      </w:r>
      <w:bookmarkEnd w:id="184"/>
      <w:bookmarkEnd w:id="185"/>
    </w:p>
    <w:p w14:paraId="6AA128E0" w14:textId="77777777" w:rsidR="007439F1" w:rsidRDefault="007439F1" w:rsidP="00D2554A">
      <w:bookmarkStart w:id="186" w:name="_Toc436863055"/>
      <w:r>
        <w:t>The driver wants to list himself as available so that people who want food will be able to send him requests. He knows that he is going to end up driving to a restaurant at some point, and he observes the button “I’ll pick up food,” so he selects it. He notices a list of restaurants and a switch at the bottom of the page that reads “Available to pick up food.” From this he determines that he should select the restaurants from which he is willing to pick up food. After the driver finishes the selections, he observes an expiration option right between the restaurants and the switch. He likes the one-hour default expiration so he does not change the field. Remembering the “Available to pick up food” switch, he flips it on and notices his expiration time starts counting down. From this, the driver realizes that his listing will expire in that amount of time.</w:t>
      </w:r>
    </w:p>
    <w:p w14:paraId="2E6CD88B" w14:textId="6CC5301F" w:rsidR="000270CA" w:rsidRDefault="001B55B6" w:rsidP="000270CA">
      <w:pPr>
        <w:pStyle w:val="Heading3"/>
      </w:pPr>
      <w:bookmarkStart w:id="187" w:name="_Toc437428789"/>
      <w:r>
        <w:t>2</w:t>
      </w:r>
      <w:r w:rsidR="000270CA">
        <w:t>.4.5</w:t>
      </w:r>
      <w:r w:rsidR="000270CA">
        <w:tab/>
        <w:t>Update status to available</w:t>
      </w:r>
      <w:bookmarkEnd w:id="186"/>
      <w:bookmarkEnd w:id="187"/>
    </w:p>
    <w:p w14:paraId="6D56CEF2" w14:textId="77777777" w:rsidR="007439F1" w:rsidRDefault="007439F1" w:rsidP="007439F1">
      <w:bookmarkStart w:id="188" w:name="_Toc436863056"/>
      <w:r>
        <w:t>The driver goes to the “Restaurants” screen because he previously went to this page in order to list himself as available. He sees that the “available to pick up food” switch is on, so he realizes that he must switch it off to become unavailable and switches it off. The list of restaurants becomes enabled and the expiration countdown resets, assuring him that he is now listed as unavailable.</w:t>
      </w:r>
    </w:p>
    <w:p w14:paraId="5F070D32" w14:textId="77777777" w:rsidR="009800F7" w:rsidRDefault="009800F7">
      <w:pPr>
        <w:spacing w:after="160" w:line="259" w:lineRule="auto"/>
        <w:rPr>
          <w:b/>
          <w:bCs/>
          <w:szCs w:val="24"/>
        </w:rPr>
      </w:pPr>
      <w:r>
        <w:br w:type="page"/>
      </w:r>
    </w:p>
    <w:p w14:paraId="6937CF87" w14:textId="4F7F3AFE" w:rsidR="000270CA" w:rsidRDefault="001B55B6" w:rsidP="000270CA">
      <w:pPr>
        <w:pStyle w:val="Heading3"/>
      </w:pPr>
      <w:bookmarkStart w:id="189" w:name="_Toc437428790"/>
      <w:r>
        <w:lastRenderedPageBreak/>
        <w:t>2</w:t>
      </w:r>
      <w:r w:rsidR="000270CA">
        <w:t>.4.6</w:t>
      </w:r>
      <w:r w:rsidR="000270CA">
        <w:tab/>
        <w:t>Update status to unavailable</w:t>
      </w:r>
      <w:bookmarkEnd w:id="188"/>
      <w:bookmarkEnd w:id="189"/>
    </w:p>
    <w:p w14:paraId="1D21701F" w14:textId="62FB914B" w:rsidR="000270CA" w:rsidRPr="000270CA" w:rsidRDefault="00C50389" w:rsidP="000270CA">
      <w:r w:rsidRPr="00C50389">
        <w:t xml:space="preserve">The driver goes to the “Restaurants” screen because he previously went to this page in order to list himself as available. He sees that the “available to pick up food” switch is on, so he realizes that he must switch it off to become unavailable and switches it off. </w:t>
      </w:r>
      <w:ins w:id="190" w:author="Birmingham, William P." w:date="2015-12-06T15:52:00Z">
        <w:r w:rsidR="00D34719">
          <w:t xml:space="preserve">This enables </w:t>
        </w:r>
      </w:ins>
      <w:r w:rsidR="00491516" w:rsidRPr="00C50389">
        <w:t>the</w:t>
      </w:r>
      <w:r w:rsidRPr="00C50389">
        <w:t xml:space="preserve"> list of restaurants</w:t>
      </w:r>
      <w:del w:id="191" w:author="Birmingham, William P." w:date="2015-12-06T15:52:00Z">
        <w:r w:rsidRPr="00C50389">
          <w:delText xml:space="preserve"> becomes enabled</w:delText>
        </w:r>
      </w:del>
      <w:r w:rsidRPr="00C50389">
        <w:t xml:space="preserve"> and the expiration countdown resets, assuring him that he is now listed as unavailable.</w:t>
      </w:r>
    </w:p>
    <w:p w14:paraId="26D71554" w14:textId="33E4B8FA" w:rsidR="00221E92" w:rsidRDefault="001B55B6" w:rsidP="00221E92">
      <w:pPr>
        <w:pStyle w:val="Heading2"/>
      </w:pPr>
      <w:bookmarkStart w:id="192" w:name="_Toc436863057"/>
      <w:bookmarkStart w:id="193" w:name="_Toc437428791"/>
      <w:r>
        <w:t>2</w:t>
      </w:r>
      <w:r w:rsidR="003F7C62">
        <w:t>.5</w:t>
      </w:r>
      <w:r w:rsidR="003F7C62">
        <w:tab/>
      </w:r>
      <w:r w:rsidR="00221E92">
        <w:t>Improvements made through iterative design process</w:t>
      </w:r>
      <w:bookmarkEnd w:id="192"/>
      <w:bookmarkEnd w:id="193"/>
    </w:p>
    <w:p w14:paraId="7ED3D28A" w14:textId="5CBDB246" w:rsidR="007439F1" w:rsidRDefault="007439F1" w:rsidP="007439F1">
      <w:r>
        <w:t>Throughout the design process,</w:t>
      </w:r>
      <w:r w:rsidR="00F46B03">
        <w:t xml:space="preserve"> we changed</w:t>
      </w:r>
      <w:r>
        <w:t xml:space="preserve"> the application significant</w:t>
      </w:r>
      <w:r w:rsidR="00F46B03">
        <w:t>ly</w:t>
      </w:r>
      <w:r>
        <w:t xml:space="preserve">. Initially, the application was going to include everything that the driver and user could need, including a built-in payment system and a built-in messaging system. However, </w:t>
      </w:r>
      <w:r w:rsidR="00F46B03">
        <w:t>we</w:t>
      </w:r>
      <w:r>
        <w:t xml:space="preserve"> removed </w:t>
      </w:r>
      <w:r w:rsidR="00F46B03">
        <w:t xml:space="preserve">both </w:t>
      </w:r>
      <w:r>
        <w:t>from the final design after a number of considerations.</w:t>
      </w:r>
    </w:p>
    <w:p w14:paraId="510FB15B" w14:textId="746D1C2A" w:rsidR="00CE2D49" w:rsidRDefault="007439F1" w:rsidP="00CE2D49">
      <w:r>
        <w:t xml:space="preserve">If Gooey held user money, the entity and we as programmers would be legally responsible both for the protection of those funds and for paying drivers, which could potentially result in financial penalties if any source compromised the data or accounts. </w:t>
      </w:r>
      <w:r w:rsidR="00D2554A">
        <w:t>The initial business model would be difficult to manage because the team members have no former experience with starting a business, along with a busy class and homework schedule. Gooey could also look toward establishing a crowdsourcing business model in the future similar to what is described in “</w:t>
      </w:r>
      <w:r w:rsidR="00D2554A">
        <w:rPr>
          <w:color w:val="222222"/>
          <w:highlight w:val="white"/>
        </w:rPr>
        <w:t xml:space="preserve">Crowdsourcing-Based Business Models: How to Create and Capture Value” </w:t>
      </w:r>
      <w:sdt>
        <w:sdtPr>
          <w:rPr>
            <w:color w:val="222222"/>
            <w:highlight w:val="white"/>
          </w:rPr>
          <w:id w:val="1729963939"/>
          <w:citation/>
        </w:sdtPr>
        <w:sdtContent>
          <w:r w:rsidR="00D2554A">
            <w:rPr>
              <w:color w:val="222222"/>
              <w:highlight w:val="white"/>
            </w:rPr>
            <w:fldChar w:fldCharType="begin"/>
          </w:r>
          <w:r w:rsidR="00D2554A">
            <w:rPr>
              <w:color w:val="222222"/>
              <w:highlight w:val="white"/>
            </w:rPr>
            <w:instrText xml:space="preserve"> CITATION Koh15 \l 1033 </w:instrText>
          </w:r>
          <w:r w:rsidR="00D2554A">
            <w:rPr>
              <w:color w:val="222222"/>
              <w:highlight w:val="white"/>
            </w:rPr>
            <w:fldChar w:fldCharType="separate"/>
          </w:r>
          <w:r w:rsidR="00D2554A" w:rsidRPr="00D2554A">
            <w:rPr>
              <w:noProof/>
              <w:color w:val="222222"/>
              <w:highlight w:val="white"/>
            </w:rPr>
            <w:t>[26]</w:t>
          </w:r>
          <w:r w:rsidR="00D2554A">
            <w:rPr>
              <w:color w:val="222222"/>
              <w:highlight w:val="white"/>
            </w:rPr>
            <w:fldChar w:fldCharType="end"/>
          </w:r>
        </w:sdtContent>
      </w:sdt>
      <w:r w:rsidR="00D2554A">
        <w:rPr>
          <w:color w:val="222222"/>
          <w:highlight w:val="white"/>
        </w:rPr>
        <w:t>.</w:t>
      </w:r>
      <w:r w:rsidR="00D2554A">
        <w:t xml:space="preserve"> The business plan is still in flux and resources such as “</w:t>
      </w:r>
      <w:r w:rsidR="00D2554A">
        <w:rPr>
          <w:color w:val="222222"/>
          <w:highlight w:val="white"/>
        </w:rPr>
        <w:t xml:space="preserve">Creating Value </w:t>
      </w:r>
      <w:r w:rsidR="00F46B03">
        <w:rPr>
          <w:color w:val="222222"/>
          <w:highlight w:val="white"/>
        </w:rPr>
        <w:t>through</w:t>
      </w:r>
      <w:r w:rsidR="00D2554A">
        <w:rPr>
          <w:color w:val="222222"/>
          <w:highlight w:val="white"/>
        </w:rPr>
        <w:t xml:space="preserve"> Business Model Innovation” </w:t>
      </w:r>
      <w:sdt>
        <w:sdtPr>
          <w:rPr>
            <w:color w:val="222222"/>
            <w:highlight w:val="white"/>
          </w:rPr>
          <w:id w:val="1829010849"/>
          <w:citation/>
        </w:sdtPr>
        <w:sdtContent>
          <w:r w:rsidR="00D2554A">
            <w:rPr>
              <w:color w:val="222222"/>
              <w:highlight w:val="white"/>
            </w:rPr>
            <w:fldChar w:fldCharType="begin"/>
          </w:r>
          <w:r w:rsidR="00D2554A">
            <w:rPr>
              <w:color w:val="222222"/>
              <w:highlight w:val="white"/>
            </w:rPr>
            <w:instrText xml:space="preserve"> CITATION Ami12 \l 1033 </w:instrText>
          </w:r>
          <w:r w:rsidR="00D2554A">
            <w:rPr>
              <w:color w:val="222222"/>
              <w:highlight w:val="white"/>
            </w:rPr>
            <w:fldChar w:fldCharType="separate"/>
          </w:r>
          <w:r w:rsidR="00D2554A" w:rsidRPr="00D2554A">
            <w:rPr>
              <w:noProof/>
              <w:color w:val="222222"/>
              <w:highlight w:val="white"/>
            </w:rPr>
            <w:t>[27]</w:t>
          </w:r>
          <w:r w:rsidR="00D2554A">
            <w:rPr>
              <w:color w:val="222222"/>
              <w:highlight w:val="white"/>
            </w:rPr>
            <w:fldChar w:fldCharType="end"/>
          </w:r>
        </w:sdtContent>
      </w:sdt>
      <w:r w:rsidR="00D2554A">
        <w:rPr>
          <w:color w:val="222222"/>
          <w:highlight w:val="white"/>
        </w:rPr>
        <w:t xml:space="preserve"> have been consulted for guidance.</w:t>
      </w:r>
      <w:r w:rsidR="00D2554A">
        <w:rPr>
          <w:color w:val="222222"/>
        </w:rPr>
        <w:t xml:space="preserve"> </w:t>
      </w:r>
      <w:ins w:id="194" w:author="Birmingham, William P." w:date="2015-12-06T15:52:00Z">
        <w:r w:rsidR="00712D42">
          <w:t>The team considered</w:t>
        </w:r>
      </w:ins>
      <w:del w:id="195" w:author="Birmingham, William P." w:date="2015-12-06T15:52:00Z">
        <w:r w:rsidR="00C50389">
          <w:delText>age to manage, or to even get off the ground.</w:delText>
        </w:r>
      </w:del>
      <w:r w:rsidR="00C50389">
        <w:t xml:space="preserve"> </w:t>
      </w:r>
      <w:r w:rsidR="00D2554A">
        <w:t>troublesome users</w:t>
      </w:r>
      <w:commentRangeStart w:id="196"/>
      <w:r w:rsidR="00C50389">
        <w:t xml:space="preserve"> of the system</w:t>
      </w:r>
      <w:commentRangeEnd w:id="196"/>
      <w:r w:rsidR="00E255E6">
        <w:rPr>
          <w:rStyle w:val="CommentReference"/>
        </w:rPr>
        <w:commentReference w:id="196"/>
      </w:r>
      <w:del w:id="197" w:author="Birmingham, William P." w:date="2015-12-06T15:52:00Z">
        <w:r w:rsidR="00C50389">
          <w:delText xml:space="preserve"> was considered</w:delText>
        </w:r>
      </w:del>
      <w:r w:rsidR="00C50389">
        <w:t xml:space="preserve">, </w:t>
      </w:r>
      <w:r w:rsidR="00D2554A">
        <w:t xml:space="preserve">such as those not picking up or delivering an order and still expecting payment. The team ultimately decided that outsourcing payment to a third party like PayPal would satisfy the requirement for user payment. Figures </w:t>
      </w:r>
      <w:r w:rsidR="00F46B03">
        <w:t>19 – 21</w:t>
      </w:r>
      <w:r w:rsidR="00D2554A">
        <w:t xml:space="preserve"> illustrate </w:t>
      </w:r>
      <w:r w:rsidR="00F46B03">
        <w:t xml:space="preserve">some </w:t>
      </w:r>
      <w:r w:rsidR="00D2554A">
        <w:t>changes made during the iterative design process.</w:t>
      </w:r>
      <w:r w:rsidR="00CE2D49">
        <w:br w:type="page"/>
      </w:r>
    </w:p>
    <w:p w14:paraId="743A89BB" w14:textId="2451DA40" w:rsidR="00D2554A" w:rsidRDefault="00D2554A" w:rsidP="00D2554A">
      <w:pPr>
        <w:jc w:val="center"/>
      </w:pPr>
      <w:r>
        <w:lastRenderedPageBreak/>
        <w:t>Before:</w:t>
      </w:r>
      <w:r>
        <w:tab/>
      </w:r>
      <w:r>
        <w:tab/>
      </w:r>
      <w:r>
        <w:tab/>
      </w:r>
      <w:r>
        <w:tab/>
      </w:r>
      <w:r>
        <w:tab/>
      </w:r>
      <w:r>
        <w:tab/>
        <w:t>After:</w:t>
      </w:r>
    </w:p>
    <w:p w14:paraId="4AF41D51" w14:textId="15ABCBE0" w:rsidR="00D00B48" w:rsidRDefault="00712D42" w:rsidP="00D2554A">
      <w:pPr>
        <w:keepNext/>
        <w:jc w:val="center"/>
        <w:rPr>
          <w:ins w:id="198" w:author="Birmingham, William P." w:date="2015-12-06T15:52:00Z"/>
        </w:rPr>
      </w:pPr>
      <w:ins w:id="199" w:author="Birmingham, William P." w:date="2015-12-06T15:52:00Z">
        <w:r>
          <w:rPr>
            <w:noProof/>
            <w:lang w:bidi="ar-SA"/>
          </w:rPr>
          <w:drawing>
            <wp:inline distT="0" distB="0" distL="0" distR="0" wp14:anchorId="121599E6" wp14:editId="61BDCE7D">
              <wp:extent cx="2596630" cy="4624388"/>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2596630" cy="4624388"/>
                      </a:xfrm>
                      <a:prstGeom prst="rect">
                        <a:avLst/>
                      </a:prstGeom>
                      <a:ln/>
                    </pic:spPr>
                  </pic:pic>
                </a:graphicData>
              </a:graphic>
            </wp:inline>
          </w:drawing>
        </w:r>
        <w:r>
          <w:rPr>
            <w:noProof/>
            <w:lang w:bidi="ar-SA"/>
          </w:rPr>
          <w:drawing>
            <wp:inline distT="0" distB="0" distL="0" distR="0" wp14:anchorId="49A78B9E" wp14:editId="3BA4100E">
              <wp:extent cx="2557463" cy="4542211"/>
              <wp:effectExtent l="0" t="0" r="0" b="0"/>
              <wp:docPr id="40" name="image44.png" descr="page 1.png"/>
              <wp:cNvGraphicFramePr/>
              <a:graphic xmlns:a="http://schemas.openxmlformats.org/drawingml/2006/main">
                <a:graphicData uri="http://schemas.openxmlformats.org/drawingml/2006/picture">
                  <pic:pic xmlns:pic="http://schemas.openxmlformats.org/drawingml/2006/picture">
                    <pic:nvPicPr>
                      <pic:cNvPr id="0" name="image44.png" descr="page 1.png"/>
                      <pic:cNvPicPr preferRelativeResize="0"/>
                    </pic:nvPicPr>
                    <pic:blipFill>
                      <a:blip r:embed="rId48"/>
                      <a:srcRect t="73" b="73"/>
                      <a:stretch>
                        <a:fillRect/>
                      </a:stretch>
                    </pic:blipFill>
                    <pic:spPr>
                      <a:xfrm>
                        <a:off x="0" y="0"/>
                        <a:ext cx="2557463" cy="4542211"/>
                      </a:xfrm>
                      <a:prstGeom prst="rect">
                        <a:avLst/>
                      </a:prstGeom>
                      <a:ln/>
                    </pic:spPr>
                  </pic:pic>
                </a:graphicData>
              </a:graphic>
            </wp:inline>
          </w:drawing>
        </w:r>
      </w:ins>
    </w:p>
    <w:p w14:paraId="3701ADB5" w14:textId="20E89513" w:rsidR="00D2554A" w:rsidRDefault="00D2554A" w:rsidP="00D2554A">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 Login view progression</w:t>
      </w:r>
    </w:p>
    <w:p w14:paraId="6213D1FD" w14:textId="77777777" w:rsidR="00C50389" w:rsidRDefault="00C50389" w:rsidP="00C50389">
      <w:pPr>
        <w:rPr>
          <w:del w:id="200" w:author="Birmingham, William P." w:date="2015-12-06T15:52:00Z"/>
        </w:rPr>
      </w:pPr>
      <w:del w:id="201" w:author="Birmingham, William P." w:date="2015-12-06T15:52:00Z">
        <w:r>
          <w:rPr>
            <w:noProof/>
            <w:lang w:bidi="ar-SA"/>
          </w:rPr>
          <w:drawing>
            <wp:inline distT="0" distB="0" distL="0" distR="0">
              <wp:extent cx="2793238" cy="49682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 1.png"/>
                      <pic:cNvPicPr/>
                    </pic:nvPicPr>
                    <pic:blipFill>
                      <a:blip r:embed="rId49">
                        <a:extLst>
                          <a:ext uri="{28A0092B-C50C-407E-A947-70E740481C1C}">
                            <a14:useLocalDpi xmlns:a14="http://schemas.microsoft.com/office/drawing/2010/main" val="0"/>
                          </a:ext>
                        </a:extLst>
                      </a:blip>
                      <a:stretch>
                        <a:fillRect/>
                      </a:stretch>
                    </pic:blipFill>
                    <pic:spPr>
                      <a:xfrm>
                        <a:off x="0" y="0"/>
                        <a:ext cx="2801008" cy="4982061"/>
                      </a:xfrm>
                      <a:prstGeom prst="rect">
                        <a:avLst/>
                      </a:prstGeom>
                    </pic:spPr>
                  </pic:pic>
                </a:graphicData>
              </a:graphic>
            </wp:inline>
          </w:drawing>
        </w:r>
        <w:r>
          <w:delText xml:space="preserve">       </w:delText>
        </w:r>
        <w:r>
          <w:rPr>
            <w:noProof/>
            <w:lang w:bidi="ar-SA"/>
          </w:rPr>
          <w:drawing>
            <wp:inline distT="0" distB="0" distL="0" distR="0">
              <wp:extent cx="2795737" cy="497268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 1.png"/>
                      <pic:cNvPicPr/>
                    </pic:nvPicPr>
                    <pic:blipFill>
                      <a:blip r:embed="rId17">
                        <a:extLst>
                          <a:ext uri="{28A0092B-C50C-407E-A947-70E740481C1C}">
                            <a14:useLocalDpi xmlns:a14="http://schemas.microsoft.com/office/drawing/2010/main" val="0"/>
                          </a:ext>
                        </a:extLst>
                      </a:blip>
                      <a:stretch>
                        <a:fillRect/>
                      </a:stretch>
                    </pic:blipFill>
                    <pic:spPr>
                      <a:xfrm>
                        <a:off x="0" y="0"/>
                        <a:ext cx="2816646" cy="5009876"/>
                      </a:xfrm>
                      <a:prstGeom prst="rect">
                        <a:avLst/>
                      </a:prstGeom>
                    </pic:spPr>
                  </pic:pic>
                </a:graphicData>
              </a:graphic>
            </wp:inline>
          </w:drawing>
        </w:r>
      </w:del>
    </w:p>
    <w:p w14:paraId="3CB71539" w14:textId="0F07DAE5" w:rsidR="00D2554A" w:rsidRDefault="00D2554A" w:rsidP="00D2554A">
      <w:r>
        <w:t>The first draft of our "Login" view did not make sense. It was not designed correctly because the “Log in” button was beneath the “Create account” link. “Log in” should be the first option that a user clicks on. “Create account” was made as a link instead of a button. We changed the screen to have two buttons on the bottom. This makes it aesthetically pleasing and it gives the screen symmetry. We changed the “Create account” link to a button because that was not iOS standard.</w:t>
      </w:r>
    </w:p>
    <w:p w14:paraId="4B0FB2FE" w14:textId="77777777" w:rsidR="00C50389" w:rsidRDefault="00C50389">
      <w:pPr>
        <w:spacing w:after="160" w:line="259" w:lineRule="auto"/>
      </w:pPr>
      <w:r>
        <w:br w:type="page"/>
      </w:r>
    </w:p>
    <w:p w14:paraId="6BA2F921" w14:textId="77777777" w:rsidR="00D2554A" w:rsidRDefault="00D2554A" w:rsidP="00D2554A">
      <w:pPr>
        <w:jc w:val="center"/>
      </w:pPr>
      <w:r>
        <w:lastRenderedPageBreak/>
        <w:t>Before:</w:t>
      </w:r>
      <w:r>
        <w:tab/>
      </w:r>
      <w:r>
        <w:tab/>
      </w:r>
      <w:r>
        <w:tab/>
      </w:r>
      <w:r>
        <w:tab/>
      </w:r>
      <w:r>
        <w:tab/>
      </w:r>
      <w:r>
        <w:tab/>
        <w:t>After:</w:t>
      </w:r>
    </w:p>
    <w:p w14:paraId="63544CA9" w14:textId="7AB91F45" w:rsidR="00D00B48" w:rsidRDefault="00712D42" w:rsidP="00D2554A">
      <w:pPr>
        <w:keepNext/>
        <w:jc w:val="center"/>
        <w:rPr>
          <w:ins w:id="202" w:author="Birmingham, William P." w:date="2015-12-06T15:52:00Z"/>
        </w:rPr>
      </w:pPr>
      <w:ins w:id="203" w:author="Birmingham, William P." w:date="2015-12-06T15:52:00Z">
        <w:r>
          <w:rPr>
            <w:noProof/>
            <w:lang w:bidi="ar-SA"/>
          </w:rPr>
          <w:drawing>
            <wp:inline distT="0" distB="0" distL="0" distR="0" wp14:anchorId="340DCDBB" wp14:editId="109A4CB6">
              <wp:extent cx="2647750" cy="4710113"/>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2647750" cy="4710113"/>
                      </a:xfrm>
                      <a:prstGeom prst="rect">
                        <a:avLst/>
                      </a:prstGeom>
                      <a:ln/>
                    </pic:spPr>
                  </pic:pic>
                </a:graphicData>
              </a:graphic>
            </wp:inline>
          </w:drawing>
        </w:r>
        <w:r>
          <w:rPr>
            <w:noProof/>
            <w:lang w:bidi="ar-SA"/>
          </w:rPr>
          <w:drawing>
            <wp:inline distT="0" distB="0" distL="0" distR="0" wp14:anchorId="0A7DAA6D" wp14:editId="11FFD5F1">
              <wp:extent cx="2662238" cy="4730868"/>
              <wp:effectExtent l="0" t="0" r="0" b="0"/>
              <wp:docPr id="42" name="image18.png" descr="page 9.png"/>
              <wp:cNvGraphicFramePr/>
              <a:graphic xmlns:a="http://schemas.openxmlformats.org/drawingml/2006/main">
                <a:graphicData uri="http://schemas.openxmlformats.org/drawingml/2006/picture">
                  <pic:pic xmlns:pic="http://schemas.openxmlformats.org/drawingml/2006/picture">
                    <pic:nvPicPr>
                      <pic:cNvPr id="0" name="image18.png" descr="page 9.png"/>
                      <pic:cNvPicPr preferRelativeResize="0"/>
                    </pic:nvPicPr>
                    <pic:blipFill>
                      <a:blip r:embed="rId51"/>
                      <a:srcRect t="46" b="46"/>
                      <a:stretch>
                        <a:fillRect/>
                      </a:stretch>
                    </pic:blipFill>
                    <pic:spPr>
                      <a:xfrm>
                        <a:off x="0" y="0"/>
                        <a:ext cx="2662238" cy="4730868"/>
                      </a:xfrm>
                      <a:prstGeom prst="rect">
                        <a:avLst/>
                      </a:prstGeom>
                      <a:ln/>
                    </pic:spPr>
                  </pic:pic>
                </a:graphicData>
              </a:graphic>
            </wp:inline>
          </w:drawing>
        </w:r>
      </w:ins>
    </w:p>
    <w:p w14:paraId="62954912" w14:textId="7C070D7F" w:rsidR="00D2554A" w:rsidRDefault="00D2554A" w:rsidP="00D2554A">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xml:space="preserve"> - New Order view progression</w:t>
      </w:r>
    </w:p>
    <w:p w14:paraId="34528953" w14:textId="77777777" w:rsidR="00CE2D49" w:rsidRDefault="00CE2D49" w:rsidP="00CE2D49">
      <w:pPr>
        <w:rPr>
          <w:del w:id="204" w:author="Birmingham, William P." w:date="2015-12-06T15:52:00Z"/>
        </w:rPr>
      </w:pPr>
      <w:del w:id="205" w:author="Birmingham, William P." w:date="2015-12-06T15:52:00Z">
        <w:r>
          <w:rPr>
            <w:noProof/>
            <w:lang w:bidi="ar-SA"/>
          </w:rPr>
          <w:drawing>
            <wp:inline distT="0" distB="0" distL="0" distR="0" wp14:anchorId="12B6FC76" wp14:editId="11000400">
              <wp:extent cx="2801008" cy="498205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 1.png"/>
                      <pic:cNvPicPr/>
                    </pic:nvPicPr>
                    <pic:blipFill>
                      <a:blip r:embed="rId52">
                        <a:extLst>
                          <a:ext uri="{28A0092B-C50C-407E-A947-70E740481C1C}">
                            <a14:useLocalDpi xmlns:a14="http://schemas.microsoft.com/office/drawing/2010/main" val="0"/>
                          </a:ext>
                        </a:extLst>
                      </a:blip>
                      <a:stretch>
                        <a:fillRect/>
                      </a:stretch>
                    </pic:blipFill>
                    <pic:spPr>
                      <a:xfrm>
                        <a:off x="0" y="0"/>
                        <a:ext cx="2801008" cy="4982059"/>
                      </a:xfrm>
                      <a:prstGeom prst="rect">
                        <a:avLst/>
                      </a:prstGeom>
                    </pic:spPr>
                  </pic:pic>
                </a:graphicData>
              </a:graphic>
            </wp:inline>
          </w:drawing>
        </w:r>
        <w:r>
          <w:delText xml:space="preserve">       </w:delText>
        </w:r>
        <w:r>
          <w:rPr>
            <w:noProof/>
            <w:lang w:bidi="ar-SA"/>
          </w:rPr>
          <w:drawing>
            <wp:inline distT="0" distB="0" distL="0" distR="0" wp14:anchorId="48A63244" wp14:editId="2AE3325F">
              <wp:extent cx="2816646" cy="5009874"/>
              <wp:effectExtent l="0" t="0" r="317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 1.png"/>
                      <pic:cNvPicPr/>
                    </pic:nvPicPr>
                    <pic:blipFill>
                      <a:blip r:embed="rId24">
                        <a:extLst>
                          <a:ext uri="{28A0092B-C50C-407E-A947-70E740481C1C}">
                            <a14:useLocalDpi xmlns:a14="http://schemas.microsoft.com/office/drawing/2010/main" val="0"/>
                          </a:ext>
                        </a:extLst>
                      </a:blip>
                      <a:stretch>
                        <a:fillRect/>
                      </a:stretch>
                    </pic:blipFill>
                    <pic:spPr>
                      <a:xfrm>
                        <a:off x="0" y="0"/>
                        <a:ext cx="2816646" cy="5009874"/>
                      </a:xfrm>
                      <a:prstGeom prst="rect">
                        <a:avLst/>
                      </a:prstGeom>
                    </pic:spPr>
                  </pic:pic>
                </a:graphicData>
              </a:graphic>
            </wp:inline>
          </w:drawing>
        </w:r>
      </w:del>
    </w:p>
    <w:p w14:paraId="7DC1B2EF" w14:textId="4B03E95C" w:rsidR="00D2554A" w:rsidRDefault="00D2554A" w:rsidP="00D2554A">
      <w:pPr>
        <w:spacing w:after="160" w:line="259" w:lineRule="auto"/>
      </w:pPr>
      <w:r>
        <w:t xml:space="preserve">The initial attempt of the "New Order" view was confusing and inconsistent because the order of inputs does not flow logically and frustrates the user. The new design has a logical flow and reads well. The controls are grouped by category and shaded gray to make them stand out. </w:t>
      </w:r>
    </w:p>
    <w:p w14:paraId="747AAAF7" w14:textId="77777777" w:rsidR="00CE2D49" w:rsidRDefault="00CE2D49">
      <w:pPr>
        <w:spacing w:after="160" w:line="259" w:lineRule="auto"/>
      </w:pPr>
      <w:r>
        <w:br w:type="page"/>
      </w:r>
    </w:p>
    <w:p w14:paraId="663C5AD3" w14:textId="12A33F22" w:rsidR="00D2554A" w:rsidRDefault="00D2554A" w:rsidP="00D2554A">
      <w:pPr>
        <w:jc w:val="center"/>
      </w:pPr>
      <w:r>
        <w:lastRenderedPageBreak/>
        <w:t>Before:</w:t>
      </w:r>
      <w:r>
        <w:tab/>
      </w:r>
      <w:r>
        <w:tab/>
      </w:r>
      <w:r>
        <w:tab/>
      </w:r>
      <w:r>
        <w:tab/>
      </w:r>
      <w:r>
        <w:tab/>
      </w:r>
      <w:r>
        <w:tab/>
        <w:t>After:</w:t>
      </w:r>
    </w:p>
    <w:p w14:paraId="5BF7A4D0" w14:textId="0500FE52" w:rsidR="00D00B48" w:rsidRDefault="00712D42" w:rsidP="00D2554A">
      <w:pPr>
        <w:keepNext/>
        <w:jc w:val="center"/>
        <w:rPr>
          <w:ins w:id="206" w:author="Birmingham, William P." w:date="2015-12-06T15:52:00Z"/>
        </w:rPr>
      </w:pPr>
      <w:ins w:id="207" w:author="Birmingham, William P." w:date="2015-12-06T15:52:00Z">
        <w:r>
          <w:rPr>
            <w:noProof/>
            <w:lang w:bidi="ar-SA"/>
          </w:rPr>
          <w:drawing>
            <wp:inline distT="0" distB="0" distL="0" distR="0" wp14:anchorId="467AAC0F" wp14:editId="6B2795E3">
              <wp:extent cx="2658458" cy="4729163"/>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2658458" cy="4729163"/>
                      </a:xfrm>
                      <a:prstGeom prst="rect">
                        <a:avLst/>
                      </a:prstGeom>
                      <a:ln/>
                    </pic:spPr>
                  </pic:pic>
                </a:graphicData>
              </a:graphic>
            </wp:inline>
          </w:drawing>
        </w:r>
        <w:r>
          <w:rPr>
            <w:noProof/>
            <w:lang w:bidi="ar-SA"/>
          </w:rPr>
          <w:drawing>
            <wp:inline distT="0" distB="0" distL="0" distR="0" wp14:anchorId="68AE0885" wp14:editId="7789B53F">
              <wp:extent cx="2671998" cy="4748213"/>
              <wp:effectExtent l="0" t="0" r="0" b="0"/>
              <wp:docPr id="44" name="image35.png" descr="page 2.png"/>
              <wp:cNvGraphicFramePr/>
              <a:graphic xmlns:a="http://schemas.openxmlformats.org/drawingml/2006/main">
                <a:graphicData uri="http://schemas.openxmlformats.org/drawingml/2006/picture">
                  <pic:pic xmlns:pic="http://schemas.openxmlformats.org/drawingml/2006/picture">
                    <pic:nvPicPr>
                      <pic:cNvPr id="0" name="image35.png" descr="page 2.png"/>
                      <pic:cNvPicPr preferRelativeResize="0"/>
                    </pic:nvPicPr>
                    <pic:blipFill>
                      <a:blip r:embed="rId54"/>
                      <a:srcRect t="46" b="46"/>
                      <a:stretch>
                        <a:fillRect/>
                      </a:stretch>
                    </pic:blipFill>
                    <pic:spPr>
                      <a:xfrm>
                        <a:off x="0" y="0"/>
                        <a:ext cx="2671998" cy="4748213"/>
                      </a:xfrm>
                      <a:prstGeom prst="rect">
                        <a:avLst/>
                      </a:prstGeom>
                      <a:ln/>
                    </pic:spPr>
                  </pic:pic>
                </a:graphicData>
              </a:graphic>
            </wp:inline>
          </w:drawing>
        </w:r>
      </w:ins>
    </w:p>
    <w:p w14:paraId="3A7C1725" w14:textId="4F2FEB1D" w:rsidR="00D2554A" w:rsidRDefault="00D2554A" w:rsidP="00D2554A">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xml:space="preserve"> - Restaurant Tab view progression</w:t>
      </w:r>
    </w:p>
    <w:p w14:paraId="20FDC03E" w14:textId="77777777" w:rsidR="00CE2D49" w:rsidRDefault="00CE2D49" w:rsidP="00CE2D49">
      <w:pPr>
        <w:rPr>
          <w:del w:id="208" w:author="Birmingham, William P." w:date="2015-12-06T15:52:00Z"/>
        </w:rPr>
      </w:pPr>
      <w:del w:id="209" w:author="Birmingham, William P." w:date="2015-12-06T15:52:00Z">
        <w:r>
          <w:rPr>
            <w:noProof/>
            <w:lang w:bidi="ar-SA"/>
          </w:rPr>
          <w:drawing>
            <wp:inline distT="0" distB="0" distL="0" distR="0" wp14:anchorId="149E678C" wp14:editId="1BF72A32">
              <wp:extent cx="2801007" cy="498205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 1.png"/>
                      <pic:cNvPicPr/>
                    </pic:nvPicPr>
                    <pic:blipFill>
                      <a:blip r:embed="rId55">
                        <a:extLst>
                          <a:ext uri="{28A0092B-C50C-407E-A947-70E740481C1C}">
                            <a14:useLocalDpi xmlns:a14="http://schemas.microsoft.com/office/drawing/2010/main" val="0"/>
                          </a:ext>
                        </a:extLst>
                      </a:blip>
                      <a:stretch>
                        <a:fillRect/>
                      </a:stretch>
                    </pic:blipFill>
                    <pic:spPr>
                      <a:xfrm>
                        <a:off x="0" y="0"/>
                        <a:ext cx="2801007" cy="4982059"/>
                      </a:xfrm>
                      <a:prstGeom prst="rect">
                        <a:avLst/>
                      </a:prstGeom>
                    </pic:spPr>
                  </pic:pic>
                </a:graphicData>
              </a:graphic>
            </wp:inline>
          </w:drawing>
        </w:r>
        <w:r>
          <w:delText xml:space="preserve">       </w:delText>
        </w:r>
        <w:r>
          <w:rPr>
            <w:noProof/>
            <w:lang w:bidi="ar-SA"/>
          </w:rPr>
          <w:drawing>
            <wp:inline distT="0" distB="0" distL="0" distR="0" wp14:anchorId="741A8CD0" wp14:editId="399900CC">
              <wp:extent cx="2816645" cy="5009874"/>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 1.png"/>
                      <pic:cNvPicPr/>
                    </pic:nvPicPr>
                    <pic:blipFill>
                      <a:blip r:embed="rId56">
                        <a:extLst>
                          <a:ext uri="{28A0092B-C50C-407E-A947-70E740481C1C}">
                            <a14:useLocalDpi xmlns:a14="http://schemas.microsoft.com/office/drawing/2010/main" val="0"/>
                          </a:ext>
                        </a:extLst>
                      </a:blip>
                      <a:stretch>
                        <a:fillRect/>
                      </a:stretch>
                    </pic:blipFill>
                    <pic:spPr>
                      <a:xfrm>
                        <a:off x="0" y="0"/>
                        <a:ext cx="2816645" cy="5009874"/>
                      </a:xfrm>
                      <a:prstGeom prst="rect">
                        <a:avLst/>
                      </a:prstGeom>
                    </pic:spPr>
                  </pic:pic>
                </a:graphicData>
              </a:graphic>
            </wp:inline>
          </w:drawing>
        </w:r>
      </w:del>
    </w:p>
    <w:p w14:paraId="33A2D8B5" w14:textId="6AAD9165" w:rsidR="00CE2D49" w:rsidRDefault="00CE2D49">
      <w:pPr>
        <w:spacing w:after="160" w:line="259" w:lineRule="auto"/>
      </w:pPr>
      <w:r w:rsidRPr="00CE2D49">
        <w:t>The "Restaurant</w:t>
      </w:r>
      <w:r w:rsidR="00D2554A">
        <w:t xml:space="preserve"> Tab</w:t>
      </w:r>
      <w:r w:rsidRPr="00CE2D49">
        <w:t xml:space="preserve">" </w:t>
      </w:r>
      <w:r w:rsidR="00D2554A">
        <w:t xml:space="preserve">view </w:t>
      </w:r>
      <w:r w:rsidRPr="00CE2D49">
        <w:t xml:space="preserve">initially contained switches for the driver to select restaurants for which he </w:t>
      </w:r>
      <w:ins w:id="210" w:author="Birmingham, William P." w:date="2015-12-06T15:52:00Z">
        <w:r w:rsidR="00712D42">
          <w:t>would</w:t>
        </w:r>
      </w:ins>
      <w:del w:id="211" w:author="Birmingham, William P." w:date="2015-12-06T15:52:00Z">
        <w:r w:rsidRPr="00CE2D49">
          <w:delText>can</w:delText>
        </w:r>
      </w:del>
      <w:r w:rsidRPr="00CE2D49">
        <w:t xml:space="preserve"> be listed as available. Using checkboxes along with </w:t>
      </w:r>
      <w:commentRangeStart w:id="212"/>
      <w:r w:rsidRPr="00CE2D49">
        <w:t>a</w:t>
      </w:r>
      <w:r w:rsidR="00D2554A">
        <w:t>n</w:t>
      </w:r>
      <w:r w:rsidRPr="00CE2D49">
        <w:t xml:space="preserve"> availability </w:t>
      </w:r>
      <w:commentRangeEnd w:id="212"/>
      <w:r w:rsidR="008E3D09">
        <w:rPr>
          <w:rStyle w:val="CommentReference"/>
        </w:rPr>
        <w:commentReference w:id="212"/>
      </w:r>
      <w:r w:rsidRPr="00CE2D49">
        <w:t xml:space="preserve">switch and expiration time is the best option for driver convenience. This is because of </w:t>
      </w:r>
      <w:ins w:id="213" w:author="Birmingham, William P." w:date="2015-12-06T15:52:00Z">
        <w:r w:rsidR="00712D42">
          <w:t>the</w:t>
        </w:r>
      </w:ins>
      <w:del w:id="214" w:author="Birmingham, William P." w:date="2015-12-06T15:52:00Z">
        <w:r w:rsidRPr="00CE2D49">
          <w:delText>a possible</w:delText>
        </w:r>
      </w:del>
      <w:r w:rsidRPr="00CE2D49">
        <w:t xml:space="preserve"> scenario </w:t>
      </w:r>
      <w:ins w:id="215" w:author="Birmingham, William P." w:date="2015-12-06T15:52:00Z">
        <w:r w:rsidR="00712D42">
          <w:t>where</w:t>
        </w:r>
      </w:ins>
      <w:del w:id="216" w:author="Birmingham, William P." w:date="2015-12-06T15:52:00Z">
        <w:r w:rsidRPr="00CE2D49">
          <w:delText>in which</w:delText>
        </w:r>
      </w:del>
      <w:r w:rsidRPr="00CE2D49">
        <w:t xml:space="preserve"> the driver forgets to switch his availability for some restaurants. The</w:t>
      </w:r>
      <w:del w:id="217" w:author="Birmingham, William P." w:date="2015-12-06T15:52:00Z">
        <w:r w:rsidRPr="00CE2D49">
          <w:delText xml:space="preserve"> new</w:delText>
        </w:r>
      </w:del>
      <w:r w:rsidRPr="00CE2D49">
        <w:t xml:space="preserve"> change also prevents frustration</w:t>
      </w:r>
      <w:ins w:id="218" w:author="Birmingham, William P." w:date="2015-12-06T15:52:00Z">
        <w:r w:rsidR="00712D42">
          <w:t>:</w:t>
        </w:r>
      </w:ins>
      <w:del w:id="219" w:author="Birmingham, William P." w:date="2015-12-06T15:52:00Z">
        <w:r w:rsidRPr="00CE2D49">
          <w:delText>.</w:delText>
        </w:r>
      </w:del>
      <w:r w:rsidR="00D2554A">
        <w:t xml:space="preserve"> p</w:t>
      </w:r>
      <w:r w:rsidRPr="00CE2D49">
        <w:t>reviously, the driver would have to toggle a switch for each restaurant whenever he wanted to change his availability. With the</w:t>
      </w:r>
      <w:del w:id="220" w:author="Birmingham, William P." w:date="2015-12-06T15:52:00Z">
        <w:r w:rsidRPr="00CE2D49">
          <w:delText xml:space="preserve"> new</w:delText>
        </w:r>
      </w:del>
      <w:r w:rsidRPr="00CE2D49">
        <w:t xml:space="preserve"> change, the driver can toggle his availability for a remembered list of restaurants with a single switch.</w:t>
      </w:r>
    </w:p>
    <w:p w14:paraId="53126FFA" w14:textId="1E98EC56" w:rsidR="006A4864" w:rsidRDefault="00CE2D49" w:rsidP="00491516">
      <w:pPr>
        <w:spacing w:after="160" w:line="259" w:lineRule="auto"/>
        <w:sectPr w:rsidR="006A4864" w:rsidSect="00707730">
          <w:headerReference w:type="default" r:id="rId57"/>
          <w:pgSz w:w="12240" w:h="15840"/>
          <w:pgMar w:top="1440" w:right="1440" w:bottom="1440" w:left="1440" w:header="720" w:footer="720" w:gutter="0"/>
          <w:pgNumType w:start="1"/>
          <w:cols w:space="720"/>
          <w:docGrid w:linePitch="360"/>
        </w:sectPr>
      </w:pPr>
      <w:r>
        <w:br w:type="page"/>
      </w:r>
    </w:p>
    <w:p w14:paraId="70F16E90" w14:textId="47599910" w:rsidR="00D00B48" w:rsidRDefault="001B55B6">
      <w:pPr>
        <w:pStyle w:val="Heading1"/>
        <w:rPr>
          <w:ins w:id="221" w:author="Birmingham, William P." w:date="2015-12-06T15:52:00Z"/>
        </w:rPr>
      </w:pPr>
      <w:bookmarkStart w:id="222" w:name="h.1y810tw" w:colFirst="0" w:colLast="0"/>
      <w:bookmarkStart w:id="223" w:name="h.4i7ojhp" w:colFirst="0" w:colLast="0"/>
      <w:bookmarkStart w:id="224" w:name="_Toc436863058"/>
      <w:bookmarkStart w:id="225" w:name="_Toc437428792"/>
      <w:bookmarkEnd w:id="222"/>
      <w:bookmarkEnd w:id="223"/>
      <w:r>
        <w:lastRenderedPageBreak/>
        <w:t>3</w:t>
      </w:r>
      <w:ins w:id="226" w:author="Birmingham, William P." w:date="2015-12-06T15:52:00Z">
        <w:r w:rsidR="00712D42">
          <w:t>.</w:t>
        </w:r>
        <w:r w:rsidR="00712D42">
          <w:tab/>
          <w:t>Testing Plan</w:t>
        </w:r>
        <w:bookmarkEnd w:id="224"/>
        <w:bookmarkEnd w:id="225"/>
      </w:ins>
    </w:p>
    <w:p w14:paraId="06D691FC" w14:textId="77777777" w:rsidR="00D2554A" w:rsidRDefault="00D2554A" w:rsidP="00D2554A">
      <w:bookmarkStart w:id="227" w:name="h.2xcytpi" w:colFirst="0" w:colLast="0"/>
      <w:bookmarkStart w:id="228" w:name="h.9pdo4h2jo5cj" w:colFirst="0" w:colLast="0"/>
      <w:bookmarkStart w:id="229" w:name="_Toc436863060"/>
      <w:bookmarkEnd w:id="227"/>
      <w:bookmarkEnd w:id="228"/>
      <w:r>
        <w:t>This section contains all of the information relating to our testing plan.</w:t>
      </w:r>
    </w:p>
    <w:p w14:paraId="15B5C3FB" w14:textId="5174829B" w:rsidR="00D00B48" w:rsidRDefault="001B55B6" w:rsidP="00D2554A">
      <w:pPr>
        <w:pStyle w:val="Heading2"/>
        <w:rPr>
          <w:ins w:id="230" w:author="Birmingham, William P." w:date="2015-12-06T15:52:00Z"/>
        </w:rPr>
      </w:pPr>
      <w:bookmarkStart w:id="231" w:name="_Toc437428793"/>
      <w:r>
        <w:t>3</w:t>
      </w:r>
      <w:ins w:id="232" w:author="Birmingham, William P." w:date="2015-12-06T15:52:00Z">
        <w:r w:rsidR="00712D42">
          <w:t>.1</w:t>
        </w:r>
        <w:r w:rsidR="00712D42">
          <w:tab/>
          <w:t>Overview</w:t>
        </w:r>
        <w:bookmarkEnd w:id="229"/>
        <w:bookmarkEnd w:id="231"/>
      </w:ins>
    </w:p>
    <w:p w14:paraId="6E3BE6C0" w14:textId="77777777" w:rsidR="00D2554A" w:rsidRDefault="00D2554A" w:rsidP="00D2554A">
      <w:bookmarkStart w:id="233" w:name="h.lt7k2ctbk5hv" w:colFirst="0" w:colLast="0"/>
      <w:bookmarkStart w:id="234" w:name="_Toc436863061"/>
      <w:bookmarkEnd w:id="233"/>
      <w:r>
        <w:t>Every element of the application will be thoroughly tested to ensure that the team implemented all functions and interfaces correctly.</w:t>
      </w:r>
    </w:p>
    <w:p w14:paraId="2E3F4CF7" w14:textId="2591DEFB" w:rsidR="00D00B48" w:rsidRDefault="001B55B6" w:rsidP="00D2554A">
      <w:pPr>
        <w:pStyle w:val="Heading2"/>
        <w:rPr>
          <w:ins w:id="235" w:author="Birmingham, William P." w:date="2015-12-06T15:52:00Z"/>
        </w:rPr>
      </w:pPr>
      <w:bookmarkStart w:id="236" w:name="_Toc437428794"/>
      <w:r>
        <w:t>3</w:t>
      </w:r>
      <w:ins w:id="237" w:author="Birmingham, William P." w:date="2015-12-06T15:52:00Z">
        <w:r w:rsidR="00712D42">
          <w:t>.2</w:t>
        </w:r>
        <w:r w:rsidR="00712D42">
          <w:tab/>
          <w:t>Acceptance Test</w:t>
        </w:r>
      </w:ins>
      <w:bookmarkEnd w:id="234"/>
      <w:r w:rsidR="00491516">
        <w:t>s</w:t>
      </w:r>
      <w:bookmarkEnd w:id="236"/>
    </w:p>
    <w:p w14:paraId="08A0355D" w14:textId="77777777" w:rsidR="00D2554A" w:rsidRDefault="00D2554A" w:rsidP="00D2554A">
      <w:bookmarkStart w:id="238" w:name="h.2bn6wsx" w:colFirst="0" w:colLast="0"/>
      <w:bookmarkStart w:id="239" w:name="_Toc436863062"/>
      <w:bookmarkEnd w:id="238"/>
      <w:r>
        <w:t>The following list of test cases will ensure that our applications meets the standards specified for our application.</w:t>
      </w:r>
      <w:bookmarkStart w:id="240" w:name="h.3zscqbc7fcvt" w:colFirst="0" w:colLast="0"/>
      <w:bookmarkStart w:id="241" w:name="h.2zbkkve2cgv6" w:colFirst="0" w:colLast="0"/>
      <w:bookmarkStart w:id="242" w:name="h.pzgjug7ykqn3" w:colFirst="0" w:colLast="0"/>
      <w:bookmarkStart w:id="243" w:name="h.uknt8ts5q2yy" w:colFirst="0" w:colLast="0"/>
      <w:bookmarkStart w:id="244" w:name="h.mbnnx03uvdyq" w:colFirst="0" w:colLast="0"/>
      <w:bookmarkStart w:id="245" w:name="h.a5xu4jfkxw9k" w:colFirst="0" w:colLast="0"/>
      <w:bookmarkStart w:id="246" w:name="h.4x9o8ow6sbi" w:colFirst="0" w:colLast="0"/>
      <w:bookmarkStart w:id="247" w:name="h.c9ty6t4rrvst" w:colFirst="0" w:colLast="0"/>
      <w:bookmarkStart w:id="248" w:name="h.slmtj4f3zeaz" w:colFirst="0" w:colLast="0"/>
      <w:bookmarkStart w:id="249" w:name="h.eigvut2daivs" w:colFirst="0" w:colLast="0"/>
      <w:bookmarkStart w:id="250" w:name="h.faa3m7yi92fb" w:colFirst="0" w:colLast="0"/>
      <w:bookmarkStart w:id="251" w:name="h.6kjaxpgfc9wh" w:colFirst="0" w:colLast="0"/>
      <w:bookmarkStart w:id="252" w:name="h.iqalcnfgff96" w:colFirst="0" w:colLast="0"/>
      <w:bookmarkStart w:id="253" w:name="h.hsz51x8fln" w:colFirst="0" w:colLast="0"/>
      <w:bookmarkStart w:id="254" w:name="h.3erbiqq209w7" w:colFirst="0" w:colLast="0"/>
      <w:bookmarkStart w:id="255" w:name="h.qla7wfiphma0" w:colFirst="0" w:colLast="0"/>
      <w:bookmarkStart w:id="256" w:name="h.m4r82sdwe06x" w:colFirst="0" w:colLast="0"/>
      <w:bookmarkStart w:id="257" w:name="h.qm1rcrt5vrq0" w:colFirst="0" w:colLast="0"/>
      <w:bookmarkStart w:id="258" w:name="h.6wbpr29uzcqb" w:colFirst="0" w:colLast="0"/>
      <w:bookmarkStart w:id="259" w:name="h.k0miouwxod09" w:colFirst="0" w:colLast="0"/>
      <w:bookmarkStart w:id="260" w:name="h.bb4jnjoihi0q" w:colFirst="0" w:colLast="0"/>
      <w:bookmarkStart w:id="261" w:name="h.52slyr8cavdy" w:colFirst="0" w:colLast="0"/>
      <w:bookmarkStart w:id="262" w:name="h.8qo78deo9lv8" w:colFirst="0" w:colLast="0"/>
      <w:bookmarkStart w:id="263" w:name="h.viabmxd9vcwy" w:colFirst="0" w:colLast="0"/>
      <w:bookmarkStart w:id="264" w:name="h.ixddm7gidbs5" w:colFirst="0" w:colLast="0"/>
      <w:bookmarkStart w:id="265" w:name="h.troq64a33zsc" w:colFirst="0" w:colLast="0"/>
      <w:bookmarkStart w:id="266" w:name="h.w7ao4at5l7ii" w:colFirst="0" w:colLast="0"/>
      <w:bookmarkStart w:id="267" w:name="h.1cavwk3lckmj" w:colFirst="0" w:colLast="0"/>
      <w:bookmarkStart w:id="268" w:name="h.l001jo1ueona" w:colFirst="0" w:colLast="0"/>
      <w:bookmarkStart w:id="269" w:name="h.ctk31n9kigh3" w:colFirst="0" w:colLast="0"/>
      <w:bookmarkStart w:id="270" w:name="h.osk3lo6xlfyf" w:colFirst="0" w:colLast="0"/>
      <w:bookmarkStart w:id="271" w:name="h.qd0it3xk6rc9" w:colFirst="0" w:colLast="0"/>
      <w:bookmarkStart w:id="272" w:name="h.xv0ddoor1771" w:colFirst="0" w:colLast="0"/>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1E7E4E83" w14:textId="10164DA1" w:rsidR="00D00B48" w:rsidRDefault="001B55B6" w:rsidP="00D2554A">
      <w:pPr>
        <w:pStyle w:val="Heading3"/>
        <w:rPr>
          <w:ins w:id="273" w:author="Birmingham, William P." w:date="2015-12-06T15:52:00Z"/>
        </w:rPr>
      </w:pPr>
      <w:bookmarkStart w:id="274" w:name="_Toc437428795"/>
      <w:r>
        <w:t>3</w:t>
      </w:r>
      <w:ins w:id="275" w:author="Birmingham, William P." w:date="2015-12-06T15:52:00Z">
        <w:r w:rsidR="00712D42">
          <w:t>.2.1</w:t>
        </w:r>
        <w:commentRangeStart w:id="276"/>
        <w:r w:rsidR="00712D42">
          <w:tab/>
        </w:r>
      </w:ins>
      <w:r w:rsidR="00B37122">
        <w:t>Login</w:t>
      </w:r>
      <w:ins w:id="277" w:author="Birmingham, William P." w:date="2015-12-06T15:52:00Z">
        <w:r w:rsidR="00712D42">
          <w:t xml:space="preserve"> View</w:t>
        </w:r>
        <w:bookmarkEnd w:id="239"/>
        <w:commentRangeEnd w:id="276"/>
        <w:r w:rsidR="00E77BA9">
          <w:rPr>
            <w:rStyle w:val="CommentReference"/>
            <w:b w:val="0"/>
          </w:rPr>
          <w:commentReference w:id="276"/>
        </w:r>
        <w:bookmarkEnd w:id="274"/>
      </w:ins>
    </w:p>
    <w:p w14:paraId="5D4CDE6C" w14:textId="77777777" w:rsidR="009B6B1F" w:rsidRPr="009B6B1F" w:rsidRDefault="009B6B1F" w:rsidP="00605046">
      <w:pPr>
        <w:pStyle w:val="NoSpacing"/>
      </w:pPr>
      <w:bookmarkStart w:id="278" w:name="h.tweujbo7u9dj" w:colFirst="0" w:colLast="0"/>
      <w:bookmarkStart w:id="279" w:name="_Toc436863063"/>
      <w:bookmarkEnd w:id="278"/>
      <w:r w:rsidRPr="009B6B1F">
        <w:t>Test name: Signing in (correct)</w:t>
      </w:r>
    </w:p>
    <w:p w14:paraId="68FDC014" w14:textId="77777777" w:rsidR="009B6B1F" w:rsidRPr="009B6B1F" w:rsidRDefault="009B6B1F" w:rsidP="00605046">
      <w:pPr>
        <w:pStyle w:val="NoSpacing"/>
      </w:pPr>
      <w:r w:rsidRPr="009B6B1F">
        <w:t>Test number: 1</w:t>
      </w:r>
    </w:p>
    <w:p w14:paraId="69BEC037" w14:textId="77777777" w:rsidR="009B6B1F" w:rsidRPr="009B6B1F" w:rsidRDefault="009B6B1F" w:rsidP="00605046">
      <w:pPr>
        <w:pStyle w:val="NoSpacing"/>
      </w:pPr>
      <w:r w:rsidRPr="009B6B1F">
        <w:t>Element being tested: Login button</w:t>
      </w:r>
    </w:p>
    <w:p w14:paraId="55E0EEF9" w14:textId="77777777" w:rsidR="009B6B1F" w:rsidRPr="009B6B1F" w:rsidRDefault="009B6B1F" w:rsidP="00605046">
      <w:pPr>
        <w:pStyle w:val="NoSpacing"/>
      </w:pPr>
      <w:r w:rsidRPr="009B6B1F">
        <w:t>Preconditions: The user is on the "Login" view and has filled out the username and password fields correctly.</w:t>
      </w:r>
    </w:p>
    <w:p w14:paraId="313C9D00" w14:textId="77777777" w:rsidR="009B6B1F" w:rsidRPr="009B6B1F" w:rsidRDefault="009B6B1F" w:rsidP="00605046">
      <w:pPr>
        <w:pStyle w:val="NoSpacing"/>
      </w:pPr>
      <w:r w:rsidRPr="009B6B1F">
        <w:t>Test procedure: The user will tap the "Login" button.</w:t>
      </w:r>
    </w:p>
    <w:p w14:paraId="7D5FDAF8" w14:textId="77777777" w:rsidR="009B6B1F" w:rsidRPr="009B6B1F" w:rsidRDefault="009B6B1F" w:rsidP="00605046">
      <w:pPr>
        <w:pStyle w:val="NoSpacing"/>
      </w:pPr>
      <w:r w:rsidRPr="009B6B1F">
        <w:t>Expected outcome: The user will be signed in and taken to the home view.</w:t>
      </w:r>
    </w:p>
    <w:p w14:paraId="6160515B" w14:textId="77777777" w:rsidR="009B6B1F" w:rsidRPr="009B6B1F" w:rsidRDefault="009B6B1F" w:rsidP="00605046">
      <w:pPr>
        <w:pStyle w:val="NoSpacing"/>
      </w:pPr>
      <w:r w:rsidRPr="009B6B1F">
        <w:t xml:space="preserve">Results: </w:t>
      </w:r>
    </w:p>
    <w:p w14:paraId="471DF43D" w14:textId="77777777" w:rsidR="009B6B1F" w:rsidRPr="009B6B1F" w:rsidRDefault="009B6B1F" w:rsidP="00605046">
      <w:pPr>
        <w:pStyle w:val="NoSpacing"/>
      </w:pPr>
    </w:p>
    <w:p w14:paraId="348F155F" w14:textId="77777777" w:rsidR="009B6B1F" w:rsidRPr="009B6B1F" w:rsidRDefault="009B6B1F" w:rsidP="00605046">
      <w:pPr>
        <w:pStyle w:val="NoSpacing"/>
      </w:pPr>
      <w:r w:rsidRPr="009B6B1F">
        <w:t>Test name: Signing in (incorrect)</w:t>
      </w:r>
    </w:p>
    <w:p w14:paraId="7033B912" w14:textId="77777777" w:rsidR="009B6B1F" w:rsidRPr="009B6B1F" w:rsidRDefault="009B6B1F" w:rsidP="00605046">
      <w:pPr>
        <w:pStyle w:val="NoSpacing"/>
      </w:pPr>
      <w:r w:rsidRPr="009B6B1F">
        <w:t>Test number: 2</w:t>
      </w:r>
    </w:p>
    <w:p w14:paraId="0B4FE665" w14:textId="77777777" w:rsidR="009B6B1F" w:rsidRPr="009B6B1F" w:rsidRDefault="009B6B1F" w:rsidP="00605046">
      <w:pPr>
        <w:pStyle w:val="NoSpacing"/>
      </w:pPr>
      <w:r w:rsidRPr="009B6B1F">
        <w:t>Element being tested: Login button</w:t>
      </w:r>
    </w:p>
    <w:p w14:paraId="1346781A" w14:textId="77777777" w:rsidR="009B6B1F" w:rsidRPr="009B6B1F" w:rsidRDefault="009B6B1F" w:rsidP="00605046">
      <w:pPr>
        <w:pStyle w:val="NoSpacing"/>
      </w:pPr>
      <w:r w:rsidRPr="009B6B1F">
        <w:t>Preconditions: The user is on the "login" view and has filled out the username and password fields incorrectly.</w:t>
      </w:r>
    </w:p>
    <w:p w14:paraId="117A34E5" w14:textId="77777777" w:rsidR="009B6B1F" w:rsidRPr="009B6B1F" w:rsidRDefault="009B6B1F" w:rsidP="00605046">
      <w:pPr>
        <w:pStyle w:val="NoSpacing"/>
      </w:pPr>
      <w:r w:rsidRPr="009B6B1F">
        <w:t>Test procedure: The user will tap the "login" button.</w:t>
      </w:r>
    </w:p>
    <w:p w14:paraId="184BF88E" w14:textId="77777777" w:rsidR="009B6B1F" w:rsidRPr="009B6B1F" w:rsidRDefault="009B6B1F" w:rsidP="00605046">
      <w:pPr>
        <w:pStyle w:val="NoSpacing"/>
      </w:pPr>
      <w:r w:rsidRPr="009B6B1F">
        <w:t>Expected outcome: The user will not be signed in and the username and password fields will be outlined in red.</w:t>
      </w:r>
    </w:p>
    <w:p w14:paraId="358B1E60" w14:textId="77777777" w:rsidR="009B6B1F" w:rsidRPr="009B6B1F" w:rsidRDefault="009B6B1F" w:rsidP="00605046">
      <w:pPr>
        <w:pStyle w:val="NoSpacing"/>
      </w:pPr>
      <w:r w:rsidRPr="009B6B1F">
        <w:t xml:space="preserve">Results: </w:t>
      </w:r>
    </w:p>
    <w:p w14:paraId="35192AF5" w14:textId="77777777" w:rsidR="009B6B1F" w:rsidRPr="009B6B1F" w:rsidRDefault="009B6B1F" w:rsidP="00605046">
      <w:pPr>
        <w:pStyle w:val="NoSpacing"/>
      </w:pPr>
    </w:p>
    <w:p w14:paraId="70FC6987" w14:textId="77777777" w:rsidR="009B6B1F" w:rsidRPr="009B6B1F" w:rsidRDefault="009B6B1F" w:rsidP="00605046">
      <w:pPr>
        <w:pStyle w:val="NoSpacing"/>
      </w:pPr>
      <w:r w:rsidRPr="009B6B1F">
        <w:t>Test name: Enter correct password &amp; tap enter</w:t>
      </w:r>
    </w:p>
    <w:p w14:paraId="1E69577B" w14:textId="77777777" w:rsidR="009B6B1F" w:rsidRPr="009B6B1F" w:rsidRDefault="009B6B1F" w:rsidP="00605046">
      <w:pPr>
        <w:pStyle w:val="NoSpacing"/>
      </w:pPr>
      <w:r w:rsidRPr="009B6B1F">
        <w:t>Test number: 3</w:t>
      </w:r>
    </w:p>
    <w:p w14:paraId="4A4DD1D7" w14:textId="77777777" w:rsidR="009B6B1F" w:rsidRPr="009B6B1F" w:rsidRDefault="009B6B1F" w:rsidP="00605046">
      <w:pPr>
        <w:pStyle w:val="NoSpacing"/>
      </w:pPr>
      <w:r w:rsidRPr="009B6B1F">
        <w:t>Element being tested: Password field on "login" view</w:t>
      </w:r>
    </w:p>
    <w:p w14:paraId="2677FBE0" w14:textId="77777777" w:rsidR="009B6B1F" w:rsidRPr="009B6B1F" w:rsidRDefault="009B6B1F" w:rsidP="00605046">
      <w:pPr>
        <w:pStyle w:val="NoSpacing"/>
      </w:pPr>
      <w:r w:rsidRPr="009B6B1F">
        <w:t>Preconditions: The user is on the "login" view and has filled out a username.</w:t>
      </w:r>
    </w:p>
    <w:p w14:paraId="640680E3" w14:textId="77777777" w:rsidR="009B6B1F" w:rsidRPr="009B6B1F" w:rsidRDefault="009B6B1F" w:rsidP="00605046">
      <w:pPr>
        <w:pStyle w:val="NoSpacing"/>
      </w:pPr>
      <w:r w:rsidRPr="009B6B1F">
        <w:t>Test procedure: The user will enter a password correctly and tap the enter keyboard button.</w:t>
      </w:r>
    </w:p>
    <w:p w14:paraId="688B6D5D" w14:textId="77777777" w:rsidR="009B6B1F" w:rsidRPr="009B6B1F" w:rsidRDefault="009B6B1F" w:rsidP="00605046">
      <w:pPr>
        <w:pStyle w:val="NoSpacing"/>
      </w:pPr>
      <w:r w:rsidRPr="009B6B1F">
        <w:t>Expected outcome: See test for "signing in (correct)".</w:t>
      </w:r>
    </w:p>
    <w:p w14:paraId="47EF6E03" w14:textId="77777777" w:rsidR="009B6B1F" w:rsidRPr="009B6B1F" w:rsidRDefault="009B6B1F" w:rsidP="00605046">
      <w:pPr>
        <w:pStyle w:val="NoSpacing"/>
      </w:pPr>
      <w:r w:rsidRPr="009B6B1F">
        <w:t xml:space="preserve">Results: </w:t>
      </w:r>
    </w:p>
    <w:p w14:paraId="475C5224" w14:textId="77777777" w:rsidR="009B6B1F" w:rsidRPr="009B6B1F" w:rsidRDefault="009B6B1F" w:rsidP="00605046">
      <w:pPr>
        <w:pStyle w:val="NoSpacing"/>
      </w:pPr>
    </w:p>
    <w:p w14:paraId="0216C78D" w14:textId="77777777" w:rsidR="009B6B1F" w:rsidRPr="009B6B1F" w:rsidRDefault="009B6B1F" w:rsidP="00605046">
      <w:pPr>
        <w:pStyle w:val="NoSpacing"/>
      </w:pPr>
      <w:r w:rsidRPr="009B6B1F">
        <w:t>Test name: Enter incorrect password &amp; tap enter</w:t>
      </w:r>
    </w:p>
    <w:p w14:paraId="3EF21369" w14:textId="77777777" w:rsidR="009B6B1F" w:rsidRPr="009B6B1F" w:rsidRDefault="009B6B1F" w:rsidP="00605046">
      <w:pPr>
        <w:pStyle w:val="NoSpacing"/>
      </w:pPr>
      <w:r w:rsidRPr="009B6B1F">
        <w:t>Test number: 4</w:t>
      </w:r>
    </w:p>
    <w:p w14:paraId="67DF7CE9" w14:textId="77777777" w:rsidR="009B6B1F" w:rsidRPr="009B6B1F" w:rsidRDefault="009B6B1F" w:rsidP="00605046">
      <w:pPr>
        <w:pStyle w:val="NoSpacing"/>
      </w:pPr>
      <w:r w:rsidRPr="009B6B1F">
        <w:t>Element being tested: Password field on "login" view</w:t>
      </w:r>
    </w:p>
    <w:p w14:paraId="03C7D85B" w14:textId="77777777" w:rsidR="009B6B1F" w:rsidRPr="009B6B1F" w:rsidRDefault="009B6B1F" w:rsidP="00605046">
      <w:pPr>
        <w:pStyle w:val="NoSpacing"/>
      </w:pPr>
      <w:r w:rsidRPr="009B6B1F">
        <w:t>Preconditions: The user is on the "login" view and has filled out a username.</w:t>
      </w:r>
    </w:p>
    <w:p w14:paraId="24C3C924" w14:textId="77777777" w:rsidR="009B6B1F" w:rsidRPr="009B6B1F" w:rsidRDefault="009B6B1F" w:rsidP="00605046">
      <w:pPr>
        <w:pStyle w:val="NoSpacing"/>
      </w:pPr>
      <w:r w:rsidRPr="009B6B1F">
        <w:t>Test procedure: The user will enter a password incorrectly and tap the enter keyboard button.</w:t>
      </w:r>
    </w:p>
    <w:p w14:paraId="060838C2" w14:textId="77777777" w:rsidR="009B6B1F" w:rsidRPr="009B6B1F" w:rsidRDefault="009B6B1F" w:rsidP="00605046">
      <w:pPr>
        <w:pStyle w:val="NoSpacing"/>
      </w:pPr>
      <w:r w:rsidRPr="009B6B1F">
        <w:lastRenderedPageBreak/>
        <w:t>Expected outcome: See test for "signing in (incorrect)".</w:t>
      </w:r>
    </w:p>
    <w:p w14:paraId="04761351" w14:textId="77777777" w:rsidR="009B6B1F" w:rsidRPr="009B6B1F" w:rsidRDefault="009B6B1F" w:rsidP="00605046">
      <w:pPr>
        <w:pStyle w:val="NoSpacing"/>
      </w:pPr>
      <w:r w:rsidRPr="009B6B1F">
        <w:t xml:space="preserve">Results: </w:t>
      </w:r>
    </w:p>
    <w:p w14:paraId="7CAC78F9" w14:textId="77777777" w:rsidR="009B6B1F" w:rsidRPr="009B6B1F" w:rsidRDefault="009B6B1F" w:rsidP="00605046">
      <w:pPr>
        <w:pStyle w:val="NoSpacing"/>
      </w:pPr>
    </w:p>
    <w:p w14:paraId="7FA9F492" w14:textId="77777777" w:rsidR="009B6B1F" w:rsidRPr="009B6B1F" w:rsidRDefault="009B6B1F" w:rsidP="00605046">
      <w:pPr>
        <w:pStyle w:val="NoSpacing"/>
      </w:pPr>
      <w:r w:rsidRPr="009B6B1F">
        <w:t>Test name: No zombie accounts</w:t>
      </w:r>
    </w:p>
    <w:p w14:paraId="361878A8" w14:textId="77777777" w:rsidR="009B6B1F" w:rsidRPr="009B6B1F" w:rsidRDefault="009B6B1F" w:rsidP="00605046">
      <w:pPr>
        <w:pStyle w:val="NoSpacing"/>
      </w:pPr>
      <w:r w:rsidRPr="009B6B1F">
        <w:t>Test number: 5</w:t>
      </w:r>
    </w:p>
    <w:p w14:paraId="63D982FF" w14:textId="77777777" w:rsidR="009B6B1F" w:rsidRPr="009B6B1F" w:rsidRDefault="009B6B1F" w:rsidP="00605046">
      <w:pPr>
        <w:pStyle w:val="NoSpacing"/>
      </w:pPr>
      <w:r w:rsidRPr="009B6B1F">
        <w:t>Element being tested: Login button</w:t>
      </w:r>
    </w:p>
    <w:p w14:paraId="2A8352CB" w14:textId="7F1478CF" w:rsidR="009B6B1F" w:rsidRPr="009B6B1F" w:rsidRDefault="009B6B1F" w:rsidP="00605046">
      <w:pPr>
        <w:pStyle w:val="NoSpacing"/>
      </w:pPr>
      <w:r w:rsidRPr="009B6B1F">
        <w:t xml:space="preserve">Preconditions: The user is on the "login" view. </w:t>
      </w:r>
      <w:r w:rsidR="00F46B03" w:rsidRPr="009B6B1F">
        <w:t>The</w:t>
      </w:r>
      <w:r w:rsidRPr="009B6B1F">
        <w:t xml:space="preserve"> user previously selected "delete account" from the "Settings" view, typed his proper password, and confirmed "delete account" in the modal popup, returning him to the "login" view.</w:t>
      </w:r>
    </w:p>
    <w:p w14:paraId="0B0C0DA4" w14:textId="77777777" w:rsidR="009B6B1F" w:rsidRPr="009B6B1F" w:rsidRDefault="009B6B1F" w:rsidP="00605046">
      <w:pPr>
        <w:pStyle w:val="NoSpacing"/>
      </w:pPr>
      <w:r w:rsidRPr="009B6B1F">
        <w:t>Test procedure: Press "login"</w:t>
      </w:r>
    </w:p>
    <w:p w14:paraId="68740286" w14:textId="77777777" w:rsidR="009B6B1F" w:rsidRPr="009B6B1F" w:rsidRDefault="009B6B1F" w:rsidP="00605046">
      <w:pPr>
        <w:pStyle w:val="NoSpacing"/>
      </w:pPr>
      <w:r w:rsidRPr="009B6B1F">
        <w:t>Expected outcome: The user will not be signed in and the username and password fields will be outlined in red. This verifies that auto-login will fail after account deletion.</w:t>
      </w:r>
    </w:p>
    <w:p w14:paraId="77697163" w14:textId="77777777" w:rsidR="00605046" w:rsidRDefault="009B6B1F" w:rsidP="00605046">
      <w:pPr>
        <w:pStyle w:val="NoSpacing"/>
      </w:pPr>
      <w:r w:rsidRPr="009B6B1F">
        <w:t xml:space="preserve">Results: </w:t>
      </w:r>
    </w:p>
    <w:p w14:paraId="4689BF4E" w14:textId="232FEC76" w:rsidR="00605046" w:rsidRDefault="00605046" w:rsidP="00605046">
      <w:pPr>
        <w:pStyle w:val="NoSpacing"/>
      </w:pPr>
    </w:p>
    <w:p w14:paraId="4689BF4E" w14:textId="232FEC76" w:rsidR="009B6B1F" w:rsidRPr="009B6B1F" w:rsidRDefault="009B6B1F" w:rsidP="00605046">
      <w:pPr>
        <w:pStyle w:val="NoSpacing"/>
      </w:pPr>
      <w:r w:rsidRPr="009B6B1F">
        <w:t>Test name: Create account</w:t>
      </w:r>
    </w:p>
    <w:p w14:paraId="2D7CE9E1" w14:textId="77777777" w:rsidR="009B6B1F" w:rsidRPr="009B6B1F" w:rsidRDefault="009B6B1F" w:rsidP="00605046">
      <w:pPr>
        <w:pStyle w:val="NoSpacing"/>
      </w:pPr>
      <w:r w:rsidRPr="009B6B1F">
        <w:t>Test number: 6</w:t>
      </w:r>
    </w:p>
    <w:p w14:paraId="2C252EB6" w14:textId="77777777" w:rsidR="009B6B1F" w:rsidRPr="009B6B1F" w:rsidRDefault="009B6B1F" w:rsidP="00605046">
      <w:pPr>
        <w:pStyle w:val="NoSpacing"/>
      </w:pPr>
      <w:r w:rsidRPr="009B6B1F">
        <w:t>Element being tested: Create account button</w:t>
      </w:r>
    </w:p>
    <w:p w14:paraId="297DCB05" w14:textId="77777777" w:rsidR="009B6B1F" w:rsidRPr="009B6B1F" w:rsidRDefault="009B6B1F" w:rsidP="00605046">
      <w:pPr>
        <w:pStyle w:val="NoSpacing"/>
      </w:pPr>
      <w:r w:rsidRPr="009B6B1F">
        <w:t>Preconditions: The user is on the "login" view.</w:t>
      </w:r>
    </w:p>
    <w:p w14:paraId="59E23C8E" w14:textId="77777777" w:rsidR="009B6B1F" w:rsidRPr="009B6B1F" w:rsidRDefault="009B6B1F" w:rsidP="00605046">
      <w:pPr>
        <w:pStyle w:val="NoSpacing"/>
      </w:pPr>
      <w:r w:rsidRPr="009B6B1F">
        <w:t>Test procedure: The user will tap the "create account" button.</w:t>
      </w:r>
    </w:p>
    <w:p w14:paraId="573A0733" w14:textId="77777777" w:rsidR="009B6B1F" w:rsidRPr="009B6B1F" w:rsidRDefault="009B6B1F" w:rsidP="00605046">
      <w:pPr>
        <w:pStyle w:val="NoSpacing"/>
      </w:pPr>
      <w:r w:rsidRPr="009B6B1F">
        <w:t>Expected outcome: The user will be brought to the "Create account" page.</w:t>
      </w:r>
    </w:p>
    <w:p w14:paraId="683313C7" w14:textId="77777777" w:rsidR="009B6B1F" w:rsidRPr="009B6B1F" w:rsidRDefault="009B6B1F" w:rsidP="00605046">
      <w:pPr>
        <w:pStyle w:val="NoSpacing"/>
      </w:pPr>
      <w:r w:rsidRPr="009B6B1F">
        <w:t xml:space="preserve">Results: </w:t>
      </w:r>
    </w:p>
    <w:p w14:paraId="17E60249" w14:textId="71F62CB4" w:rsidR="00D00B48" w:rsidRDefault="001B55B6" w:rsidP="00D2554A">
      <w:pPr>
        <w:pStyle w:val="Heading3"/>
        <w:rPr>
          <w:ins w:id="280" w:author="Birmingham, William P." w:date="2015-12-06T15:52:00Z"/>
        </w:rPr>
      </w:pPr>
      <w:bookmarkStart w:id="281" w:name="_Toc437428796"/>
      <w:r>
        <w:t>3</w:t>
      </w:r>
      <w:ins w:id="282" w:author="Birmingham, William P." w:date="2015-12-06T15:52:00Z">
        <w:r w:rsidR="00712D42">
          <w:t>.2.2</w:t>
        </w:r>
        <w:r w:rsidR="00712D42">
          <w:tab/>
        </w:r>
      </w:ins>
      <w:r w:rsidR="009B6B1F">
        <w:t>Create Account</w:t>
      </w:r>
      <w:ins w:id="283" w:author="Birmingham, William P." w:date="2015-12-06T15:52:00Z">
        <w:r w:rsidR="00712D42">
          <w:t xml:space="preserve"> view</w:t>
        </w:r>
        <w:bookmarkEnd w:id="279"/>
        <w:bookmarkEnd w:id="281"/>
      </w:ins>
    </w:p>
    <w:p w14:paraId="4A218481" w14:textId="77777777" w:rsidR="009B6B1F" w:rsidRPr="009B6B1F" w:rsidRDefault="009B6B1F" w:rsidP="00605046">
      <w:pPr>
        <w:pStyle w:val="NoSpacing"/>
      </w:pPr>
      <w:bookmarkStart w:id="284" w:name="h.dfgjxr1afsmj" w:colFirst="0" w:colLast="0"/>
      <w:bookmarkStart w:id="285" w:name="_Toc436863064"/>
      <w:bookmarkEnd w:id="284"/>
      <w:r w:rsidRPr="009B6B1F">
        <w:t>Test name: Enter username</w:t>
      </w:r>
    </w:p>
    <w:p w14:paraId="02E531B1" w14:textId="77777777" w:rsidR="009B6B1F" w:rsidRPr="009B6B1F" w:rsidRDefault="009B6B1F" w:rsidP="00605046">
      <w:pPr>
        <w:pStyle w:val="NoSpacing"/>
      </w:pPr>
      <w:r w:rsidRPr="009B6B1F">
        <w:t>Test number: 7</w:t>
      </w:r>
    </w:p>
    <w:p w14:paraId="2DB00B33" w14:textId="77777777" w:rsidR="009B6B1F" w:rsidRPr="009B6B1F" w:rsidRDefault="009B6B1F" w:rsidP="00605046">
      <w:pPr>
        <w:pStyle w:val="NoSpacing"/>
      </w:pPr>
      <w:r w:rsidRPr="009B6B1F">
        <w:t>Element being tested: Username text field</w:t>
      </w:r>
    </w:p>
    <w:p w14:paraId="55AA6A56" w14:textId="77777777" w:rsidR="009B6B1F" w:rsidRPr="009B6B1F" w:rsidRDefault="009B6B1F" w:rsidP="00605046">
      <w:pPr>
        <w:pStyle w:val="NoSpacing"/>
      </w:pPr>
      <w:r w:rsidRPr="009B6B1F">
        <w:t>Preconditions: The user is on the "Create account" view.</w:t>
      </w:r>
    </w:p>
    <w:p w14:paraId="05BE48AD" w14:textId="77777777" w:rsidR="009B6B1F" w:rsidRPr="009B6B1F" w:rsidRDefault="009B6B1F" w:rsidP="00605046">
      <w:pPr>
        <w:pStyle w:val="NoSpacing"/>
      </w:pPr>
      <w:r w:rsidRPr="009B6B1F">
        <w:t>Test procedure: The user will tap the "Username" text field.</w:t>
      </w:r>
    </w:p>
    <w:p w14:paraId="6FF6C9BF" w14:textId="77777777" w:rsidR="009B6B1F" w:rsidRPr="009B6B1F" w:rsidRDefault="009B6B1F" w:rsidP="00605046">
      <w:pPr>
        <w:pStyle w:val="NoSpacing"/>
      </w:pPr>
      <w:r w:rsidRPr="009B6B1F">
        <w:t>Expected outcome: A keyboard will appear allowing the user to type his username.</w:t>
      </w:r>
    </w:p>
    <w:p w14:paraId="2701D529" w14:textId="77777777" w:rsidR="00605046" w:rsidRDefault="009B6B1F" w:rsidP="00605046">
      <w:pPr>
        <w:pStyle w:val="NoSpacing"/>
      </w:pPr>
      <w:r w:rsidRPr="009B6B1F">
        <w:t xml:space="preserve">Results: </w:t>
      </w:r>
    </w:p>
    <w:p w14:paraId="3B7DA55D" w14:textId="0C5B4630" w:rsidR="00605046" w:rsidRDefault="00605046" w:rsidP="00605046">
      <w:pPr>
        <w:pStyle w:val="NoSpacing"/>
      </w:pPr>
    </w:p>
    <w:p w14:paraId="3B7DA55D" w14:textId="0C5B4630" w:rsidR="009B6B1F" w:rsidRPr="009B6B1F" w:rsidRDefault="009B6B1F" w:rsidP="00605046">
      <w:pPr>
        <w:pStyle w:val="NoSpacing"/>
      </w:pPr>
      <w:r w:rsidRPr="009B6B1F">
        <w:t>Test name: Enter phone number</w:t>
      </w:r>
    </w:p>
    <w:p w14:paraId="5E3DA545" w14:textId="77777777" w:rsidR="009B6B1F" w:rsidRPr="009B6B1F" w:rsidRDefault="009B6B1F" w:rsidP="00605046">
      <w:pPr>
        <w:pStyle w:val="NoSpacing"/>
      </w:pPr>
      <w:r w:rsidRPr="009B6B1F">
        <w:t>Test number: 8</w:t>
      </w:r>
    </w:p>
    <w:p w14:paraId="7DFA22A7" w14:textId="77777777" w:rsidR="009B6B1F" w:rsidRPr="009B6B1F" w:rsidRDefault="009B6B1F" w:rsidP="00605046">
      <w:pPr>
        <w:pStyle w:val="NoSpacing"/>
      </w:pPr>
      <w:r w:rsidRPr="009B6B1F">
        <w:t>Element being tested: Phone number text field</w:t>
      </w:r>
    </w:p>
    <w:p w14:paraId="001051AA" w14:textId="77777777" w:rsidR="009B6B1F" w:rsidRPr="009B6B1F" w:rsidRDefault="009B6B1F" w:rsidP="00605046">
      <w:pPr>
        <w:pStyle w:val="NoSpacing"/>
      </w:pPr>
      <w:r w:rsidRPr="009B6B1F">
        <w:t>Preconditions: The user is on the "Create account" view.</w:t>
      </w:r>
    </w:p>
    <w:p w14:paraId="0D1996F1" w14:textId="77777777" w:rsidR="009B6B1F" w:rsidRPr="009B6B1F" w:rsidRDefault="009B6B1F" w:rsidP="00605046">
      <w:pPr>
        <w:pStyle w:val="NoSpacing"/>
      </w:pPr>
      <w:r w:rsidRPr="009B6B1F">
        <w:t>Test procedure: The user will tap the "Phone number" text field.</w:t>
      </w:r>
    </w:p>
    <w:p w14:paraId="29C0472A" w14:textId="77777777" w:rsidR="009B6B1F" w:rsidRPr="009B6B1F" w:rsidRDefault="009B6B1F" w:rsidP="00605046">
      <w:pPr>
        <w:pStyle w:val="NoSpacing"/>
      </w:pPr>
      <w:r w:rsidRPr="009B6B1F">
        <w:t>Expected outcome: A keyboard will appear allowing the user to type his phone number.</w:t>
      </w:r>
    </w:p>
    <w:p w14:paraId="34B976C5" w14:textId="77777777" w:rsidR="00605046" w:rsidRDefault="009B6B1F" w:rsidP="00605046">
      <w:pPr>
        <w:pStyle w:val="NoSpacing"/>
      </w:pPr>
      <w:r w:rsidRPr="009B6B1F">
        <w:t xml:space="preserve">Results: </w:t>
      </w:r>
    </w:p>
    <w:p w14:paraId="480ACD26" w14:textId="4A0E2521" w:rsidR="00605046" w:rsidRDefault="00605046" w:rsidP="00605046">
      <w:pPr>
        <w:pStyle w:val="NoSpacing"/>
      </w:pPr>
    </w:p>
    <w:p w14:paraId="480ACD26" w14:textId="4A0E2521" w:rsidR="009B6B1F" w:rsidRPr="009B6B1F" w:rsidRDefault="009B6B1F" w:rsidP="00605046">
      <w:pPr>
        <w:pStyle w:val="NoSpacing"/>
      </w:pPr>
      <w:r w:rsidRPr="009B6B1F">
        <w:t>Test name: Enter email address</w:t>
      </w:r>
    </w:p>
    <w:p w14:paraId="616D1042" w14:textId="77777777" w:rsidR="009B6B1F" w:rsidRPr="009B6B1F" w:rsidRDefault="009B6B1F" w:rsidP="00605046">
      <w:pPr>
        <w:pStyle w:val="NoSpacing"/>
      </w:pPr>
      <w:r w:rsidRPr="009B6B1F">
        <w:t>Test number: 9</w:t>
      </w:r>
    </w:p>
    <w:p w14:paraId="3015A292" w14:textId="77777777" w:rsidR="009B6B1F" w:rsidRPr="009B6B1F" w:rsidRDefault="009B6B1F" w:rsidP="00605046">
      <w:pPr>
        <w:pStyle w:val="NoSpacing"/>
      </w:pPr>
      <w:r w:rsidRPr="009B6B1F">
        <w:t>Element being tested: Email address text field</w:t>
      </w:r>
    </w:p>
    <w:p w14:paraId="490A98C6" w14:textId="77777777" w:rsidR="009B6B1F" w:rsidRPr="009B6B1F" w:rsidRDefault="009B6B1F" w:rsidP="00605046">
      <w:pPr>
        <w:pStyle w:val="NoSpacing"/>
      </w:pPr>
      <w:r w:rsidRPr="009B6B1F">
        <w:t>Preconditions: The user is on the "Create account" view.</w:t>
      </w:r>
    </w:p>
    <w:p w14:paraId="3693C6B0" w14:textId="77777777" w:rsidR="009B6B1F" w:rsidRPr="009B6B1F" w:rsidRDefault="009B6B1F" w:rsidP="00605046">
      <w:pPr>
        <w:pStyle w:val="NoSpacing"/>
      </w:pPr>
      <w:r w:rsidRPr="009B6B1F">
        <w:t>Test procedure: The user will tap the "Email address" text field.</w:t>
      </w:r>
    </w:p>
    <w:p w14:paraId="5E3A10D9" w14:textId="77777777" w:rsidR="009B6B1F" w:rsidRPr="009B6B1F" w:rsidRDefault="009B6B1F" w:rsidP="00605046">
      <w:pPr>
        <w:pStyle w:val="NoSpacing"/>
      </w:pPr>
      <w:r w:rsidRPr="009B6B1F">
        <w:t>Expected outcome: A keyboard will appear allowing the user to type his email address.</w:t>
      </w:r>
    </w:p>
    <w:p w14:paraId="45D286F5" w14:textId="77777777" w:rsidR="00605046" w:rsidRDefault="009B6B1F" w:rsidP="00605046">
      <w:pPr>
        <w:pStyle w:val="NoSpacing"/>
      </w:pPr>
      <w:r w:rsidRPr="009B6B1F">
        <w:t xml:space="preserve">Results: </w:t>
      </w:r>
    </w:p>
    <w:p w14:paraId="0BF14A20" w14:textId="38902CF0" w:rsidR="00605046" w:rsidRDefault="00605046" w:rsidP="00605046">
      <w:pPr>
        <w:pStyle w:val="NoSpacing"/>
      </w:pPr>
    </w:p>
    <w:p w14:paraId="0BF14A20" w14:textId="38902CF0" w:rsidR="009B6B1F" w:rsidRPr="009B6B1F" w:rsidRDefault="009B6B1F" w:rsidP="00605046">
      <w:pPr>
        <w:pStyle w:val="NoSpacing"/>
      </w:pPr>
      <w:r w:rsidRPr="009B6B1F">
        <w:lastRenderedPageBreak/>
        <w:t>Test name: Enter password</w:t>
      </w:r>
    </w:p>
    <w:p w14:paraId="42B56838" w14:textId="77777777" w:rsidR="009B6B1F" w:rsidRPr="009B6B1F" w:rsidRDefault="009B6B1F" w:rsidP="00605046">
      <w:pPr>
        <w:pStyle w:val="NoSpacing"/>
      </w:pPr>
      <w:r w:rsidRPr="009B6B1F">
        <w:t>Test number: 10</w:t>
      </w:r>
    </w:p>
    <w:p w14:paraId="446C07D5" w14:textId="77777777" w:rsidR="009B6B1F" w:rsidRPr="009B6B1F" w:rsidRDefault="009B6B1F" w:rsidP="00605046">
      <w:pPr>
        <w:pStyle w:val="NoSpacing"/>
      </w:pPr>
      <w:r w:rsidRPr="009B6B1F">
        <w:t>Element being tested: Password text field</w:t>
      </w:r>
    </w:p>
    <w:p w14:paraId="7F7547E6" w14:textId="77777777" w:rsidR="009B6B1F" w:rsidRPr="009B6B1F" w:rsidRDefault="009B6B1F" w:rsidP="00605046">
      <w:pPr>
        <w:pStyle w:val="NoSpacing"/>
      </w:pPr>
      <w:r w:rsidRPr="009B6B1F">
        <w:t>Preconditions: The user is on the "Create account" view.</w:t>
      </w:r>
    </w:p>
    <w:p w14:paraId="5154345F" w14:textId="77777777" w:rsidR="009B6B1F" w:rsidRPr="009B6B1F" w:rsidRDefault="009B6B1F" w:rsidP="00605046">
      <w:pPr>
        <w:pStyle w:val="NoSpacing"/>
      </w:pPr>
      <w:r w:rsidRPr="009B6B1F">
        <w:t>Test procedure: The user will tap the "Password" text field.</w:t>
      </w:r>
    </w:p>
    <w:p w14:paraId="2669F70E" w14:textId="77777777" w:rsidR="009B6B1F" w:rsidRPr="009B6B1F" w:rsidRDefault="009B6B1F" w:rsidP="00605046">
      <w:pPr>
        <w:pStyle w:val="NoSpacing"/>
      </w:pPr>
      <w:r w:rsidRPr="009B6B1F">
        <w:t>Expected outcome: A keyboard will appear allowing the user to type his password.</w:t>
      </w:r>
    </w:p>
    <w:p w14:paraId="64E68099" w14:textId="77777777" w:rsidR="00605046" w:rsidRDefault="009B6B1F" w:rsidP="00605046">
      <w:pPr>
        <w:pStyle w:val="NoSpacing"/>
      </w:pPr>
      <w:r w:rsidRPr="009B6B1F">
        <w:t xml:space="preserve">Results: </w:t>
      </w:r>
    </w:p>
    <w:p w14:paraId="652EE3F0" w14:textId="79E0555B" w:rsidR="00605046" w:rsidRDefault="00605046" w:rsidP="00605046">
      <w:pPr>
        <w:pStyle w:val="NoSpacing"/>
      </w:pPr>
    </w:p>
    <w:p w14:paraId="652EE3F0" w14:textId="79E0555B" w:rsidR="009B6B1F" w:rsidRPr="009B6B1F" w:rsidRDefault="009B6B1F" w:rsidP="00605046">
      <w:pPr>
        <w:pStyle w:val="NoSpacing"/>
      </w:pPr>
      <w:r w:rsidRPr="009B6B1F">
        <w:t>Test name: Confirm password</w:t>
      </w:r>
    </w:p>
    <w:p w14:paraId="52EB5271" w14:textId="77777777" w:rsidR="009B6B1F" w:rsidRPr="009B6B1F" w:rsidRDefault="009B6B1F" w:rsidP="00605046">
      <w:pPr>
        <w:pStyle w:val="NoSpacing"/>
      </w:pPr>
      <w:r w:rsidRPr="009B6B1F">
        <w:t>Test number: 11</w:t>
      </w:r>
    </w:p>
    <w:p w14:paraId="28C6943E" w14:textId="77777777" w:rsidR="009B6B1F" w:rsidRPr="009B6B1F" w:rsidRDefault="009B6B1F" w:rsidP="00605046">
      <w:pPr>
        <w:pStyle w:val="NoSpacing"/>
      </w:pPr>
      <w:r w:rsidRPr="009B6B1F">
        <w:t>Element being tested: Confirm password text field</w:t>
      </w:r>
    </w:p>
    <w:p w14:paraId="6531C42C" w14:textId="77777777" w:rsidR="009B6B1F" w:rsidRPr="009B6B1F" w:rsidRDefault="009B6B1F" w:rsidP="00605046">
      <w:pPr>
        <w:pStyle w:val="NoSpacing"/>
      </w:pPr>
      <w:r w:rsidRPr="009B6B1F">
        <w:t>Preconditions: The user is on the "Create account" view and the "Password" text field is filled in.</w:t>
      </w:r>
    </w:p>
    <w:p w14:paraId="413FA7EC" w14:textId="77777777" w:rsidR="009B6B1F" w:rsidRPr="009B6B1F" w:rsidRDefault="009B6B1F" w:rsidP="00605046">
      <w:pPr>
        <w:pStyle w:val="NoSpacing"/>
      </w:pPr>
      <w:r w:rsidRPr="009B6B1F">
        <w:t>Test procedure: The user will tap the "Confirm password" text field.</w:t>
      </w:r>
    </w:p>
    <w:p w14:paraId="4219DDB4" w14:textId="77777777" w:rsidR="009B6B1F" w:rsidRPr="009B6B1F" w:rsidRDefault="009B6B1F" w:rsidP="00605046">
      <w:pPr>
        <w:pStyle w:val="NoSpacing"/>
      </w:pPr>
      <w:r w:rsidRPr="009B6B1F">
        <w:t>Expected outcome: A keyboard will appear allowing the user to type his password again to confirm his password.</w:t>
      </w:r>
    </w:p>
    <w:p w14:paraId="20644C56" w14:textId="77777777" w:rsidR="00605046" w:rsidRDefault="009B6B1F" w:rsidP="00605046">
      <w:pPr>
        <w:pStyle w:val="NoSpacing"/>
      </w:pPr>
      <w:r w:rsidRPr="009B6B1F">
        <w:t xml:space="preserve">Results: </w:t>
      </w:r>
    </w:p>
    <w:p w14:paraId="36A8BEBA" w14:textId="42D1466D" w:rsidR="00605046" w:rsidRDefault="00605046" w:rsidP="00605046">
      <w:pPr>
        <w:pStyle w:val="NoSpacing"/>
      </w:pPr>
    </w:p>
    <w:p w14:paraId="36A8BEBA" w14:textId="42D1466D" w:rsidR="009B6B1F" w:rsidRPr="009B6B1F" w:rsidRDefault="009B6B1F" w:rsidP="00605046">
      <w:pPr>
        <w:pStyle w:val="NoSpacing"/>
      </w:pPr>
      <w:r w:rsidRPr="009B6B1F">
        <w:t>Test name: Confirm password</w:t>
      </w:r>
    </w:p>
    <w:p w14:paraId="02A9AE2E" w14:textId="77777777" w:rsidR="009B6B1F" w:rsidRPr="009B6B1F" w:rsidRDefault="009B6B1F" w:rsidP="00605046">
      <w:pPr>
        <w:pStyle w:val="NoSpacing"/>
      </w:pPr>
      <w:r w:rsidRPr="009B6B1F">
        <w:t>Test number: 12</w:t>
      </w:r>
    </w:p>
    <w:p w14:paraId="428BCE90" w14:textId="77777777" w:rsidR="009B6B1F" w:rsidRPr="009B6B1F" w:rsidRDefault="009B6B1F" w:rsidP="00605046">
      <w:pPr>
        <w:pStyle w:val="NoSpacing"/>
      </w:pPr>
      <w:r w:rsidRPr="009B6B1F">
        <w:t>Element being tested: Confirm password text field</w:t>
      </w:r>
    </w:p>
    <w:p w14:paraId="08803878" w14:textId="77777777" w:rsidR="009B6B1F" w:rsidRPr="009B6B1F" w:rsidRDefault="009B6B1F" w:rsidP="00605046">
      <w:pPr>
        <w:pStyle w:val="NoSpacing"/>
      </w:pPr>
      <w:r w:rsidRPr="009B6B1F">
        <w:t>Preconditions: The user is on the "Create account" view and the "Password" text field is not filled in.</w:t>
      </w:r>
    </w:p>
    <w:p w14:paraId="3A030905" w14:textId="77777777" w:rsidR="009B6B1F" w:rsidRPr="009B6B1F" w:rsidRDefault="009B6B1F" w:rsidP="00605046">
      <w:pPr>
        <w:pStyle w:val="NoSpacing"/>
      </w:pPr>
      <w:r w:rsidRPr="009B6B1F">
        <w:t>Test procedure: The user will tap the "Confirm password" text field.</w:t>
      </w:r>
    </w:p>
    <w:p w14:paraId="217DCBDA" w14:textId="77777777" w:rsidR="009B6B1F" w:rsidRPr="009B6B1F" w:rsidRDefault="009B6B1F" w:rsidP="00605046">
      <w:pPr>
        <w:pStyle w:val="NoSpacing"/>
      </w:pPr>
      <w:r w:rsidRPr="009B6B1F">
        <w:t>Expected outcome: A pop up will appear stating that the user cannot confirm his password because he did not type in his password yet.</w:t>
      </w:r>
    </w:p>
    <w:p w14:paraId="78260095" w14:textId="77777777" w:rsidR="00605046" w:rsidRDefault="009B6B1F" w:rsidP="00605046">
      <w:pPr>
        <w:pStyle w:val="NoSpacing"/>
      </w:pPr>
      <w:r w:rsidRPr="009B6B1F">
        <w:t xml:space="preserve">Results: </w:t>
      </w:r>
    </w:p>
    <w:p w14:paraId="05FF43FB" w14:textId="64F15E85" w:rsidR="00605046" w:rsidRDefault="00605046" w:rsidP="00605046">
      <w:pPr>
        <w:pStyle w:val="NoSpacing"/>
      </w:pPr>
    </w:p>
    <w:p w14:paraId="05FF43FB" w14:textId="64F15E85" w:rsidR="009B6B1F" w:rsidRPr="009B6B1F" w:rsidRDefault="009B6B1F" w:rsidP="00605046">
      <w:pPr>
        <w:pStyle w:val="NoSpacing"/>
      </w:pPr>
      <w:r w:rsidRPr="009B6B1F">
        <w:t>Test name: Create account next screen</w:t>
      </w:r>
    </w:p>
    <w:p w14:paraId="2CDFB0F4" w14:textId="77777777" w:rsidR="009B6B1F" w:rsidRPr="009B6B1F" w:rsidRDefault="009B6B1F" w:rsidP="00605046">
      <w:pPr>
        <w:pStyle w:val="NoSpacing"/>
      </w:pPr>
      <w:r w:rsidRPr="009B6B1F">
        <w:t>Test number: 13</w:t>
      </w:r>
    </w:p>
    <w:p w14:paraId="1C944008" w14:textId="77777777" w:rsidR="009B6B1F" w:rsidRPr="009B6B1F" w:rsidRDefault="009B6B1F" w:rsidP="00605046">
      <w:pPr>
        <w:pStyle w:val="NoSpacing"/>
      </w:pPr>
      <w:r w:rsidRPr="009B6B1F">
        <w:t>Element being tested: Next button</w:t>
      </w:r>
    </w:p>
    <w:p w14:paraId="7E694001" w14:textId="77777777" w:rsidR="009B6B1F" w:rsidRPr="009B6B1F" w:rsidRDefault="009B6B1F" w:rsidP="00605046">
      <w:pPr>
        <w:pStyle w:val="NoSpacing"/>
      </w:pPr>
      <w:r w:rsidRPr="009B6B1F">
        <w:t>Preconditions: The user is on the "Create account" view and everything is okay and the password and confirm password texts are the same.</w:t>
      </w:r>
    </w:p>
    <w:p w14:paraId="26C9630C" w14:textId="77777777" w:rsidR="009B6B1F" w:rsidRPr="009B6B1F" w:rsidRDefault="009B6B1F" w:rsidP="00605046">
      <w:pPr>
        <w:pStyle w:val="NoSpacing"/>
      </w:pPr>
      <w:r w:rsidRPr="009B6B1F">
        <w:t>Test procedure: The user will tap the "Next" button</w:t>
      </w:r>
    </w:p>
    <w:p w14:paraId="16E9806E" w14:textId="77777777" w:rsidR="009B6B1F" w:rsidRPr="009B6B1F" w:rsidRDefault="009B6B1F" w:rsidP="00605046">
      <w:pPr>
        <w:pStyle w:val="NoSpacing"/>
      </w:pPr>
      <w:r w:rsidRPr="009B6B1F">
        <w:t>Expected outcome: The user will be brought to the "Terms and Conditions" screen.</w:t>
      </w:r>
    </w:p>
    <w:p w14:paraId="6C68A59C" w14:textId="77777777" w:rsidR="00605046" w:rsidRDefault="009B6B1F" w:rsidP="00605046">
      <w:pPr>
        <w:pStyle w:val="NoSpacing"/>
      </w:pPr>
      <w:r w:rsidRPr="009B6B1F">
        <w:t xml:space="preserve">Results: </w:t>
      </w:r>
    </w:p>
    <w:p w14:paraId="69EA1CA3" w14:textId="05A64EBB" w:rsidR="00605046" w:rsidRDefault="00605046" w:rsidP="00605046">
      <w:pPr>
        <w:pStyle w:val="NoSpacing"/>
      </w:pPr>
    </w:p>
    <w:p w14:paraId="69EA1CA3" w14:textId="05A64EBB" w:rsidR="009B6B1F" w:rsidRPr="009B6B1F" w:rsidRDefault="009B6B1F" w:rsidP="00605046">
      <w:pPr>
        <w:pStyle w:val="NoSpacing"/>
      </w:pPr>
      <w:r w:rsidRPr="009B6B1F">
        <w:t>Test name: Create account next screen</w:t>
      </w:r>
    </w:p>
    <w:p w14:paraId="55599525" w14:textId="77777777" w:rsidR="009B6B1F" w:rsidRPr="009B6B1F" w:rsidRDefault="009B6B1F" w:rsidP="00605046">
      <w:pPr>
        <w:pStyle w:val="NoSpacing"/>
      </w:pPr>
      <w:r w:rsidRPr="009B6B1F">
        <w:t>Test number: 14</w:t>
      </w:r>
    </w:p>
    <w:p w14:paraId="68BB96EA" w14:textId="77777777" w:rsidR="009B6B1F" w:rsidRPr="009B6B1F" w:rsidRDefault="009B6B1F" w:rsidP="00605046">
      <w:pPr>
        <w:pStyle w:val="NoSpacing"/>
      </w:pPr>
      <w:r w:rsidRPr="009B6B1F">
        <w:t>Element being tested: Next button</w:t>
      </w:r>
    </w:p>
    <w:p w14:paraId="7F996D1D" w14:textId="77777777" w:rsidR="009B6B1F" w:rsidRPr="009B6B1F" w:rsidRDefault="009B6B1F" w:rsidP="00605046">
      <w:pPr>
        <w:pStyle w:val="NoSpacing"/>
      </w:pPr>
      <w:r w:rsidRPr="009B6B1F">
        <w:t>Preconditions: The user is on the "Create account" view and everything is okay and the password and confirm password texts are not the same.</w:t>
      </w:r>
    </w:p>
    <w:p w14:paraId="3BFBF722" w14:textId="77777777" w:rsidR="009B6B1F" w:rsidRPr="009B6B1F" w:rsidRDefault="009B6B1F" w:rsidP="00605046">
      <w:pPr>
        <w:pStyle w:val="NoSpacing"/>
      </w:pPr>
      <w:r w:rsidRPr="009B6B1F">
        <w:t>Test procedure: The user will tap the "Next" button</w:t>
      </w:r>
    </w:p>
    <w:p w14:paraId="4C44A818" w14:textId="77777777" w:rsidR="009B6B1F" w:rsidRPr="009B6B1F" w:rsidRDefault="009B6B1F" w:rsidP="00605046">
      <w:pPr>
        <w:pStyle w:val="NoSpacing"/>
      </w:pPr>
      <w:r w:rsidRPr="009B6B1F">
        <w:t>Expected outcome: A pop up will appear stating that the passwords do not match and he must type it again.</w:t>
      </w:r>
    </w:p>
    <w:p w14:paraId="6E72B636" w14:textId="77777777" w:rsidR="00605046" w:rsidRDefault="009B6B1F" w:rsidP="00605046">
      <w:pPr>
        <w:pStyle w:val="NoSpacing"/>
      </w:pPr>
      <w:r w:rsidRPr="009B6B1F">
        <w:t xml:space="preserve">Results: </w:t>
      </w:r>
    </w:p>
    <w:p w14:paraId="19FB4114" w14:textId="41C5165A" w:rsidR="00605046" w:rsidRDefault="00605046" w:rsidP="00605046">
      <w:pPr>
        <w:pStyle w:val="NoSpacing"/>
      </w:pPr>
    </w:p>
    <w:p w14:paraId="19FB4114" w14:textId="41C5165A" w:rsidR="009B6B1F" w:rsidRPr="009B6B1F" w:rsidRDefault="009B6B1F" w:rsidP="00605046">
      <w:pPr>
        <w:pStyle w:val="NoSpacing"/>
      </w:pPr>
      <w:r w:rsidRPr="009B6B1F">
        <w:t>Test name: Create account next screen (item not filled out)</w:t>
      </w:r>
    </w:p>
    <w:p w14:paraId="56FC4DF1" w14:textId="77777777" w:rsidR="009B6B1F" w:rsidRPr="009B6B1F" w:rsidRDefault="009B6B1F" w:rsidP="00605046">
      <w:pPr>
        <w:pStyle w:val="NoSpacing"/>
      </w:pPr>
      <w:r w:rsidRPr="009B6B1F">
        <w:t>Test number: 15</w:t>
      </w:r>
    </w:p>
    <w:p w14:paraId="284700CD" w14:textId="77777777" w:rsidR="009B6B1F" w:rsidRPr="009B6B1F" w:rsidRDefault="009B6B1F" w:rsidP="00605046">
      <w:pPr>
        <w:pStyle w:val="NoSpacing"/>
      </w:pPr>
      <w:r w:rsidRPr="009B6B1F">
        <w:t>Element being tested: Next button</w:t>
      </w:r>
    </w:p>
    <w:p w14:paraId="46F681AD" w14:textId="5DB4165D" w:rsidR="009B6B1F" w:rsidRPr="009B6B1F" w:rsidRDefault="009B6B1F" w:rsidP="00605046">
      <w:pPr>
        <w:pStyle w:val="NoSpacing"/>
      </w:pPr>
      <w:r w:rsidRPr="009B6B1F">
        <w:lastRenderedPageBreak/>
        <w:t>Preconditions: The user is on the "Create account" view and some of the fields are</w:t>
      </w:r>
      <w:r w:rsidR="00AA1A97">
        <w:t xml:space="preserve"> no</w:t>
      </w:r>
      <w:r w:rsidRPr="009B6B1F">
        <w:t xml:space="preserve">t filled out. </w:t>
      </w:r>
      <w:r w:rsidR="00F46B03" w:rsidRPr="009B6B1F">
        <w:t>Perform</w:t>
      </w:r>
      <w:r w:rsidRPr="009B6B1F">
        <w:t xml:space="preserve"> this test for every combination.</w:t>
      </w:r>
    </w:p>
    <w:p w14:paraId="79D9B571" w14:textId="77777777" w:rsidR="009B6B1F" w:rsidRPr="009B6B1F" w:rsidRDefault="009B6B1F" w:rsidP="00605046">
      <w:pPr>
        <w:pStyle w:val="NoSpacing"/>
      </w:pPr>
      <w:r w:rsidRPr="009B6B1F">
        <w:t>Test procedure: The user will tap the "Next" button</w:t>
      </w:r>
    </w:p>
    <w:p w14:paraId="3012A9F6" w14:textId="1031EF38" w:rsidR="009B6B1F" w:rsidRPr="009B6B1F" w:rsidRDefault="009B6B1F" w:rsidP="00605046">
      <w:pPr>
        <w:pStyle w:val="NoSpacing"/>
      </w:pPr>
      <w:r w:rsidRPr="009B6B1F">
        <w:t>Expected outcome: A popup appears stating that the page is</w:t>
      </w:r>
      <w:r w:rsidR="00AA1A97">
        <w:t xml:space="preserve"> </w:t>
      </w:r>
      <w:r w:rsidRPr="009B6B1F">
        <w:t>n</w:t>
      </w:r>
      <w:r w:rsidR="00AA1A97">
        <w:t>o</w:t>
      </w:r>
      <w:r w:rsidRPr="009B6B1F">
        <w:t>t completely filled out.</w:t>
      </w:r>
    </w:p>
    <w:p w14:paraId="3E7DAE6B" w14:textId="77777777" w:rsidR="009B6B1F" w:rsidRDefault="009B6B1F" w:rsidP="00605046">
      <w:pPr>
        <w:pStyle w:val="NoSpacing"/>
        <w:rPr>
          <w:b/>
          <w:bCs/>
        </w:rPr>
      </w:pPr>
      <w:r w:rsidRPr="009B6B1F">
        <w:t xml:space="preserve">Results: </w:t>
      </w:r>
    </w:p>
    <w:p w14:paraId="3E0D874D" w14:textId="78C8CA0A" w:rsidR="00D00B48" w:rsidRDefault="001B55B6" w:rsidP="00D2554A">
      <w:pPr>
        <w:pStyle w:val="Heading3"/>
        <w:rPr>
          <w:ins w:id="286" w:author="Birmingham, William P." w:date="2015-12-06T15:52:00Z"/>
        </w:rPr>
      </w:pPr>
      <w:bookmarkStart w:id="287" w:name="_Toc437428797"/>
      <w:r>
        <w:t>3</w:t>
      </w:r>
      <w:ins w:id="288" w:author="Birmingham, William P." w:date="2015-12-06T15:52:00Z">
        <w:r w:rsidR="00712D42">
          <w:t>.2.3</w:t>
        </w:r>
        <w:r w:rsidR="00712D42">
          <w:tab/>
        </w:r>
      </w:ins>
      <w:r w:rsidR="009B6B1F">
        <w:t>Terms and Conditions</w:t>
      </w:r>
      <w:ins w:id="289" w:author="Birmingham, William P." w:date="2015-12-06T15:52:00Z">
        <w:r w:rsidR="00712D42">
          <w:t xml:space="preserve"> view</w:t>
        </w:r>
        <w:bookmarkEnd w:id="285"/>
        <w:bookmarkEnd w:id="287"/>
      </w:ins>
    </w:p>
    <w:p w14:paraId="14904EFD" w14:textId="77777777" w:rsidR="009B6B1F" w:rsidRPr="009B6B1F" w:rsidRDefault="009B6B1F" w:rsidP="00605046">
      <w:pPr>
        <w:pStyle w:val="NoSpacing"/>
      </w:pPr>
      <w:bookmarkStart w:id="290" w:name="h.iboetahncykz" w:colFirst="0" w:colLast="0"/>
      <w:bookmarkStart w:id="291" w:name="_Toc436863065"/>
      <w:bookmarkEnd w:id="290"/>
      <w:r w:rsidRPr="009B6B1F">
        <w:t>Test name: I agree checkmark</w:t>
      </w:r>
    </w:p>
    <w:p w14:paraId="7F32EE23" w14:textId="77777777" w:rsidR="009B6B1F" w:rsidRPr="009B6B1F" w:rsidRDefault="009B6B1F" w:rsidP="00605046">
      <w:pPr>
        <w:pStyle w:val="NoSpacing"/>
      </w:pPr>
      <w:r w:rsidRPr="009B6B1F">
        <w:t>Test number: 16</w:t>
      </w:r>
    </w:p>
    <w:p w14:paraId="5FE6B7B0" w14:textId="77777777" w:rsidR="009B6B1F" w:rsidRPr="009B6B1F" w:rsidRDefault="009B6B1F" w:rsidP="00605046">
      <w:pPr>
        <w:pStyle w:val="NoSpacing"/>
      </w:pPr>
      <w:r w:rsidRPr="009B6B1F">
        <w:t>Element being tested: Checkmark</w:t>
      </w:r>
    </w:p>
    <w:p w14:paraId="3121C842" w14:textId="77777777" w:rsidR="009B6B1F" w:rsidRPr="009B6B1F" w:rsidRDefault="009B6B1F" w:rsidP="00605046">
      <w:pPr>
        <w:pStyle w:val="NoSpacing"/>
      </w:pPr>
      <w:r w:rsidRPr="009B6B1F">
        <w:t>Preconditions: The user is on the "Terms and Conditions" view.</w:t>
      </w:r>
    </w:p>
    <w:p w14:paraId="780C6656" w14:textId="77777777" w:rsidR="009B6B1F" w:rsidRPr="009B6B1F" w:rsidRDefault="009B6B1F" w:rsidP="00605046">
      <w:pPr>
        <w:pStyle w:val="NoSpacing"/>
      </w:pPr>
      <w:r w:rsidRPr="009B6B1F">
        <w:t>Test procedure: The user will tap "I agree to these terms and conditions."</w:t>
      </w:r>
    </w:p>
    <w:p w14:paraId="0EBEF3B2" w14:textId="77777777" w:rsidR="009B6B1F" w:rsidRPr="009B6B1F" w:rsidRDefault="009B6B1F" w:rsidP="00605046">
      <w:pPr>
        <w:pStyle w:val="NoSpacing"/>
      </w:pPr>
      <w:r w:rsidRPr="009B6B1F">
        <w:t>Expected outcome: A checkmark will appear next to "I agree to these terms and conditions."</w:t>
      </w:r>
    </w:p>
    <w:p w14:paraId="6892FE8C" w14:textId="77777777" w:rsidR="00605046" w:rsidRDefault="009B6B1F" w:rsidP="00605046">
      <w:pPr>
        <w:pStyle w:val="NoSpacing"/>
      </w:pPr>
      <w:r w:rsidRPr="009B6B1F">
        <w:t xml:space="preserve">Results: </w:t>
      </w:r>
    </w:p>
    <w:p w14:paraId="5EC1D80A" w14:textId="6A3C2D6E" w:rsidR="00605046" w:rsidRDefault="00605046" w:rsidP="00605046">
      <w:pPr>
        <w:pStyle w:val="NoSpacing"/>
      </w:pPr>
    </w:p>
    <w:p w14:paraId="5EC1D80A" w14:textId="6A3C2D6E" w:rsidR="009B6B1F" w:rsidRPr="009B6B1F" w:rsidRDefault="009B6B1F" w:rsidP="00605046">
      <w:pPr>
        <w:pStyle w:val="NoSpacing"/>
      </w:pPr>
      <w:r w:rsidRPr="009B6B1F">
        <w:t>Test name: Send data to Google checkmark</w:t>
      </w:r>
    </w:p>
    <w:p w14:paraId="4D89E241" w14:textId="77777777" w:rsidR="009B6B1F" w:rsidRPr="009B6B1F" w:rsidRDefault="009B6B1F" w:rsidP="00605046">
      <w:pPr>
        <w:pStyle w:val="NoSpacing"/>
      </w:pPr>
      <w:r w:rsidRPr="009B6B1F">
        <w:t>Test number: 17</w:t>
      </w:r>
    </w:p>
    <w:p w14:paraId="3DB9C3A9" w14:textId="77777777" w:rsidR="009B6B1F" w:rsidRPr="009B6B1F" w:rsidRDefault="009B6B1F" w:rsidP="00605046">
      <w:pPr>
        <w:pStyle w:val="NoSpacing"/>
      </w:pPr>
      <w:r w:rsidRPr="009B6B1F">
        <w:t>Element being tested: Checkmark</w:t>
      </w:r>
    </w:p>
    <w:p w14:paraId="1A940164" w14:textId="77777777" w:rsidR="009B6B1F" w:rsidRPr="009B6B1F" w:rsidRDefault="009B6B1F" w:rsidP="00605046">
      <w:pPr>
        <w:pStyle w:val="NoSpacing"/>
      </w:pPr>
      <w:r w:rsidRPr="009B6B1F">
        <w:t xml:space="preserve">Preconditions: The user is on the "Terms and Conditions" view. </w:t>
      </w:r>
    </w:p>
    <w:p w14:paraId="3B060862" w14:textId="77777777" w:rsidR="009B6B1F" w:rsidRPr="009B6B1F" w:rsidRDefault="009B6B1F" w:rsidP="00605046">
      <w:pPr>
        <w:pStyle w:val="NoSpacing"/>
      </w:pPr>
      <w:r w:rsidRPr="009B6B1F">
        <w:t>Test procedure: The user will tap "Send data to Gooey to improve the app."</w:t>
      </w:r>
    </w:p>
    <w:p w14:paraId="717C7423" w14:textId="77777777" w:rsidR="009B6B1F" w:rsidRPr="009B6B1F" w:rsidRDefault="009B6B1F" w:rsidP="00605046">
      <w:pPr>
        <w:pStyle w:val="NoSpacing"/>
      </w:pPr>
      <w:r w:rsidRPr="009B6B1F">
        <w:t>Expected outcome: A checkmark will appear next to "Send data to Gooey to improve the app."</w:t>
      </w:r>
    </w:p>
    <w:p w14:paraId="3A0C1315" w14:textId="77777777" w:rsidR="00605046" w:rsidRDefault="009B6B1F" w:rsidP="00605046">
      <w:pPr>
        <w:pStyle w:val="NoSpacing"/>
      </w:pPr>
      <w:r w:rsidRPr="009B6B1F">
        <w:t xml:space="preserve">Results: </w:t>
      </w:r>
    </w:p>
    <w:p w14:paraId="225C8005" w14:textId="7C44EBC9" w:rsidR="00605046" w:rsidRDefault="00605046" w:rsidP="00605046">
      <w:pPr>
        <w:pStyle w:val="NoSpacing"/>
      </w:pPr>
    </w:p>
    <w:p w14:paraId="225C8005" w14:textId="7C44EBC9" w:rsidR="009B6B1F" w:rsidRPr="009B6B1F" w:rsidRDefault="009B6B1F" w:rsidP="00605046">
      <w:pPr>
        <w:pStyle w:val="NoSpacing"/>
      </w:pPr>
      <w:r w:rsidRPr="009B6B1F">
        <w:t xml:space="preserve">Test name: Finish </w:t>
      </w:r>
    </w:p>
    <w:p w14:paraId="51A7FFA8" w14:textId="77777777" w:rsidR="009B6B1F" w:rsidRPr="009B6B1F" w:rsidRDefault="009B6B1F" w:rsidP="00605046">
      <w:pPr>
        <w:pStyle w:val="NoSpacing"/>
      </w:pPr>
      <w:r w:rsidRPr="009B6B1F">
        <w:t>Test number: 18</w:t>
      </w:r>
    </w:p>
    <w:p w14:paraId="3507A095" w14:textId="77777777" w:rsidR="009B6B1F" w:rsidRPr="009B6B1F" w:rsidRDefault="009B6B1F" w:rsidP="00605046">
      <w:pPr>
        <w:pStyle w:val="NoSpacing"/>
      </w:pPr>
      <w:r w:rsidRPr="009B6B1F">
        <w:t>Element being tested: Finish button</w:t>
      </w:r>
    </w:p>
    <w:p w14:paraId="00A831B9" w14:textId="77777777" w:rsidR="009B6B1F" w:rsidRPr="009B6B1F" w:rsidRDefault="009B6B1F" w:rsidP="00605046">
      <w:pPr>
        <w:pStyle w:val="NoSpacing"/>
      </w:pPr>
      <w:r w:rsidRPr="009B6B1F">
        <w:t>Preconditions: The user is on the "Terms and Conditions" view.</w:t>
      </w:r>
    </w:p>
    <w:p w14:paraId="4F884585" w14:textId="77777777" w:rsidR="009B6B1F" w:rsidRPr="009B6B1F" w:rsidRDefault="009B6B1F" w:rsidP="00605046">
      <w:pPr>
        <w:pStyle w:val="NoSpacing"/>
      </w:pPr>
      <w:r w:rsidRPr="009B6B1F">
        <w:t>Test procedure: The user will tap the "Finish" button</w:t>
      </w:r>
    </w:p>
    <w:p w14:paraId="39DFEBD0" w14:textId="77777777" w:rsidR="009B6B1F" w:rsidRPr="009B6B1F" w:rsidRDefault="009B6B1F" w:rsidP="00605046">
      <w:pPr>
        <w:pStyle w:val="NoSpacing"/>
      </w:pPr>
      <w:r w:rsidRPr="009B6B1F">
        <w:t xml:space="preserve">Expected outcome: The user will be taken to the "Home" view. </w:t>
      </w:r>
    </w:p>
    <w:p w14:paraId="27237768" w14:textId="77777777" w:rsidR="00605046" w:rsidRDefault="009B6B1F" w:rsidP="00605046">
      <w:pPr>
        <w:pStyle w:val="NoSpacing"/>
      </w:pPr>
      <w:r w:rsidRPr="009B6B1F">
        <w:t xml:space="preserve">Results: </w:t>
      </w:r>
    </w:p>
    <w:p w14:paraId="54811A42" w14:textId="16A89A4A" w:rsidR="00605046" w:rsidRDefault="00605046" w:rsidP="00605046">
      <w:pPr>
        <w:pStyle w:val="NoSpacing"/>
      </w:pPr>
    </w:p>
    <w:p w14:paraId="54811A42" w14:textId="16A89A4A" w:rsidR="009B6B1F" w:rsidRPr="009B6B1F" w:rsidRDefault="009B6B1F" w:rsidP="00605046">
      <w:pPr>
        <w:pStyle w:val="NoSpacing"/>
      </w:pPr>
      <w:r w:rsidRPr="009B6B1F">
        <w:t xml:space="preserve">Test name: Finish </w:t>
      </w:r>
    </w:p>
    <w:p w14:paraId="77D92A31" w14:textId="77777777" w:rsidR="009B6B1F" w:rsidRPr="009B6B1F" w:rsidRDefault="009B6B1F" w:rsidP="00605046">
      <w:pPr>
        <w:pStyle w:val="NoSpacing"/>
      </w:pPr>
      <w:r w:rsidRPr="009B6B1F">
        <w:t>Test number: 19</w:t>
      </w:r>
    </w:p>
    <w:p w14:paraId="6134A04C" w14:textId="77777777" w:rsidR="009B6B1F" w:rsidRPr="009B6B1F" w:rsidRDefault="009B6B1F" w:rsidP="00605046">
      <w:pPr>
        <w:pStyle w:val="NoSpacing"/>
      </w:pPr>
      <w:r w:rsidRPr="009B6B1F">
        <w:t>Element being tested: Finish button</w:t>
      </w:r>
    </w:p>
    <w:p w14:paraId="3AF65F3F" w14:textId="77777777" w:rsidR="009B6B1F" w:rsidRPr="009B6B1F" w:rsidRDefault="009B6B1F" w:rsidP="00605046">
      <w:pPr>
        <w:pStyle w:val="NoSpacing"/>
      </w:pPr>
      <w:r w:rsidRPr="009B6B1F">
        <w:t>Preconditions: The user is on the "Terms and Conditions" view and there is no checkmark on "I agree to these terms and conditions" or "Send data to Gooey to improve the app."</w:t>
      </w:r>
    </w:p>
    <w:p w14:paraId="18B0D359" w14:textId="77777777" w:rsidR="009B6B1F" w:rsidRPr="009B6B1F" w:rsidRDefault="009B6B1F" w:rsidP="00605046">
      <w:pPr>
        <w:pStyle w:val="NoSpacing"/>
      </w:pPr>
      <w:r w:rsidRPr="009B6B1F">
        <w:t>Test procedure: The user will tap the "finish" button.</w:t>
      </w:r>
    </w:p>
    <w:p w14:paraId="52A8C08B" w14:textId="77777777" w:rsidR="009B6B1F" w:rsidRPr="009B6B1F" w:rsidRDefault="009B6B1F" w:rsidP="00605046">
      <w:pPr>
        <w:pStyle w:val="NoSpacing"/>
      </w:pPr>
      <w:r w:rsidRPr="009B6B1F">
        <w:t>Expected outcome: A pop up will appear stating that the terms and conditions have not been agreed and you cannot continue.</w:t>
      </w:r>
    </w:p>
    <w:p w14:paraId="25E4BA8D" w14:textId="77777777" w:rsidR="00605046" w:rsidRDefault="009B6B1F" w:rsidP="00605046">
      <w:pPr>
        <w:pStyle w:val="NoSpacing"/>
      </w:pPr>
      <w:r w:rsidRPr="009B6B1F">
        <w:t xml:space="preserve">Results: </w:t>
      </w:r>
    </w:p>
    <w:p w14:paraId="54809C2F" w14:textId="52D57C80" w:rsidR="00605046" w:rsidRDefault="00605046" w:rsidP="00605046">
      <w:pPr>
        <w:pStyle w:val="NoSpacing"/>
      </w:pPr>
    </w:p>
    <w:p w14:paraId="54809C2F" w14:textId="52D57C80" w:rsidR="009B6B1F" w:rsidRPr="009B6B1F" w:rsidRDefault="009B6B1F" w:rsidP="00605046">
      <w:pPr>
        <w:pStyle w:val="NoSpacing"/>
      </w:pPr>
      <w:r w:rsidRPr="009B6B1F">
        <w:t xml:space="preserve">Test name: Finish </w:t>
      </w:r>
    </w:p>
    <w:p w14:paraId="64F48AFE" w14:textId="77777777" w:rsidR="009B6B1F" w:rsidRPr="009B6B1F" w:rsidRDefault="009B6B1F" w:rsidP="00605046">
      <w:pPr>
        <w:pStyle w:val="NoSpacing"/>
      </w:pPr>
      <w:r w:rsidRPr="009B6B1F">
        <w:t>Test number: 20</w:t>
      </w:r>
    </w:p>
    <w:p w14:paraId="14851CE6" w14:textId="77777777" w:rsidR="009B6B1F" w:rsidRPr="009B6B1F" w:rsidRDefault="009B6B1F" w:rsidP="00605046">
      <w:pPr>
        <w:pStyle w:val="NoSpacing"/>
      </w:pPr>
      <w:r w:rsidRPr="009B6B1F">
        <w:t>Element being tested: Finish button</w:t>
      </w:r>
    </w:p>
    <w:p w14:paraId="51B2693D" w14:textId="77777777" w:rsidR="009B6B1F" w:rsidRPr="009B6B1F" w:rsidRDefault="009B6B1F" w:rsidP="00605046">
      <w:pPr>
        <w:pStyle w:val="NoSpacing"/>
      </w:pPr>
      <w:r w:rsidRPr="009B6B1F">
        <w:t>Preconditions: The user is on the "Terms and Conditions" view and there is a checkmark on "I agree to these terms and conditions", but not for "Send data to Gooey to improve the app."</w:t>
      </w:r>
    </w:p>
    <w:p w14:paraId="447C2027" w14:textId="77777777" w:rsidR="009B6B1F" w:rsidRPr="009B6B1F" w:rsidRDefault="009B6B1F" w:rsidP="00605046">
      <w:pPr>
        <w:pStyle w:val="NoSpacing"/>
      </w:pPr>
      <w:r w:rsidRPr="009B6B1F">
        <w:t>Test procedure: The user will tap the "Finish" button.</w:t>
      </w:r>
    </w:p>
    <w:p w14:paraId="68EA4D96" w14:textId="77777777" w:rsidR="009B6B1F" w:rsidRPr="009B6B1F" w:rsidRDefault="009B6B1F" w:rsidP="00605046">
      <w:pPr>
        <w:pStyle w:val="NoSpacing"/>
      </w:pPr>
      <w:r w:rsidRPr="009B6B1F">
        <w:lastRenderedPageBreak/>
        <w:t xml:space="preserve">Expected outcome: The user will be taken to the "Home" screen. </w:t>
      </w:r>
    </w:p>
    <w:p w14:paraId="64CBB499" w14:textId="77777777" w:rsidR="00605046" w:rsidRDefault="009B6B1F" w:rsidP="00605046">
      <w:pPr>
        <w:pStyle w:val="NoSpacing"/>
      </w:pPr>
      <w:r w:rsidRPr="009B6B1F">
        <w:t xml:space="preserve">Results: </w:t>
      </w:r>
    </w:p>
    <w:p w14:paraId="78D42D4C" w14:textId="75DC4019" w:rsidR="00605046" w:rsidRDefault="00605046" w:rsidP="00605046">
      <w:pPr>
        <w:pStyle w:val="NoSpacing"/>
      </w:pPr>
    </w:p>
    <w:p w14:paraId="78D42D4C" w14:textId="75DC4019" w:rsidR="009B6B1F" w:rsidRPr="009B6B1F" w:rsidRDefault="009B6B1F" w:rsidP="00605046">
      <w:pPr>
        <w:pStyle w:val="NoSpacing"/>
      </w:pPr>
      <w:r w:rsidRPr="009B6B1F">
        <w:t xml:space="preserve">Test name: </w:t>
      </w:r>
    </w:p>
    <w:p w14:paraId="7EDAC127" w14:textId="77777777" w:rsidR="009B6B1F" w:rsidRPr="009B6B1F" w:rsidRDefault="009B6B1F" w:rsidP="00605046">
      <w:pPr>
        <w:pStyle w:val="NoSpacing"/>
      </w:pPr>
      <w:r w:rsidRPr="009B6B1F">
        <w:t>Test number: 21</w:t>
      </w:r>
    </w:p>
    <w:p w14:paraId="293101CF" w14:textId="77777777" w:rsidR="009B6B1F" w:rsidRPr="009B6B1F" w:rsidRDefault="009B6B1F" w:rsidP="00605046">
      <w:pPr>
        <w:pStyle w:val="NoSpacing"/>
      </w:pPr>
      <w:r w:rsidRPr="009B6B1F">
        <w:t>Element being tested: Finish button</w:t>
      </w:r>
    </w:p>
    <w:p w14:paraId="581F39CA" w14:textId="77777777" w:rsidR="009B6B1F" w:rsidRPr="009B6B1F" w:rsidRDefault="009B6B1F" w:rsidP="00605046">
      <w:pPr>
        <w:pStyle w:val="NoSpacing"/>
      </w:pPr>
      <w:r w:rsidRPr="009B6B1F">
        <w:t>Preconditions: The user is on the "Terms and Conditions" view and there is not a checkmark on "I agree to these terms and conditions", but there is a checkmark for "Send data to Gooey to improve the app."</w:t>
      </w:r>
    </w:p>
    <w:p w14:paraId="40F8E12F" w14:textId="77777777" w:rsidR="009B6B1F" w:rsidRPr="009B6B1F" w:rsidRDefault="009B6B1F" w:rsidP="00605046">
      <w:pPr>
        <w:pStyle w:val="NoSpacing"/>
      </w:pPr>
      <w:r w:rsidRPr="009B6B1F">
        <w:t>Test procedure: The user will tap the "Finish" button</w:t>
      </w:r>
    </w:p>
    <w:p w14:paraId="26E3AA02" w14:textId="77777777" w:rsidR="009B6B1F" w:rsidRPr="009B6B1F" w:rsidRDefault="009B6B1F" w:rsidP="00605046">
      <w:pPr>
        <w:pStyle w:val="NoSpacing"/>
      </w:pPr>
      <w:r w:rsidRPr="009B6B1F">
        <w:t>Expected outcome: A pop up will appear stating that the terms and conditions have not been agreed and you cannot continue.</w:t>
      </w:r>
    </w:p>
    <w:p w14:paraId="63309F4B" w14:textId="77777777" w:rsidR="009B6B1F" w:rsidRDefault="009B6B1F" w:rsidP="00605046">
      <w:pPr>
        <w:pStyle w:val="NoSpacing"/>
      </w:pPr>
      <w:r w:rsidRPr="009B6B1F">
        <w:t xml:space="preserve">Results: </w:t>
      </w:r>
      <w:ins w:id="292" w:author="Birmingham, William P." w:date="2015-12-06T15:52:00Z">
        <w:r w:rsidR="004866E2">
          <w:rPr>
            <w:rStyle w:val="CommentReference"/>
            <w:b/>
          </w:rPr>
          <w:commentReference w:id="293"/>
        </w:r>
      </w:ins>
    </w:p>
    <w:p w14:paraId="43B41B88" w14:textId="4E078C33" w:rsidR="00D00B48" w:rsidRDefault="001B55B6" w:rsidP="00D2554A">
      <w:pPr>
        <w:pStyle w:val="Heading3"/>
        <w:rPr>
          <w:ins w:id="294" w:author="Birmingham, William P." w:date="2015-12-06T15:52:00Z"/>
        </w:rPr>
      </w:pPr>
      <w:bookmarkStart w:id="295" w:name="_Toc437428798"/>
      <w:r>
        <w:t>3</w:t>
      </w:r>
      <w:ins w:id="296" w:author="Birmingham, William P." w:date="2015-12-06T15:52:00Z">
        <w:r w:rsidR="00712D42">
          <w:t>.2.4</w:t>
        </w:r>
        <w:r w:rsidR="00712D42">
          <w:tab/>
        </w:r>
      </w:ins>
      <w:r w:rsidR="009B6B1F">
        <w:t xml:space="preserve">Home </w:t>
      </w:r>
      <w:ins w:id="297" w:author="Birmingham, William P." w:date="2015-12-06T15:52:00Z">
        <w:r w:rsidR="00712D42">
          <w:t>view</w:t>
        </w:r>
        <w:bookmarkEnd w:id="291"/>
        <w:bookmarkEnd w:id="295"/>
      </w:ins>
    </w:p>
    <w:p w14:paraId="6424F43C" w14:textId="77777777" w:rsidR="009B6B1F" w:rsidRPr="009B6B1F" w:rsidRDefault="009B6B1F" w:rsidP="00605046">
      <w:pPr>
        <w:pStyle w:val="NoSpacing"/>
      </w:pPr>
      <w:bookmarkStart w:id="298" w:name="h.to5xkoqw8jja" w:colFirst="0" w:colLast="0"/>
      <w:bookmarkStart w:id="299" w:name="_Toc436863066"/>
      <w:bookmarkEnd w:id="298"/>
      <w:r w:rsidRPr="009B6B1F">
        <w:t>Test name: Settings icon</w:t>
      </w:r>
    </w:p>
    <w:p w14:paraId="78BA9DCD" w14:textId="77777777" w:rsidR="009B6B1F" w:rsidRPr="009B6B1F" w:rsidRDefault="009B6B1F" w:rsidP="00605046">
      <w:pPr>
        <w:pStyle w:val="NoSpacing"/>
      </w:pPr>
      <w:r w:rsidRPr="009B6B1F">
        <w:t>Test number: 22</w:t>
      </w:r>
    </w:p>
    <w:p w14:paraId="2A44B2EA" w14:textId="77777777" w:rsidR="009B6B1F" w:rsidRPr="009B6B1F" w:rsidRDefault="009B6B1F" w:rsidP="00605046">
      <w:pPr>
        <w:pStyle w:val="NoSpacing"/>
      </w:pPr>
      <w:r w:rsidRPr="009B6B1F">
        <w:t>Element being tested: Settings icon</w:t>
      </w:r>
    </w:p>
    <w:p w14:paraId="28909526" w14:textId="77777777" w:rsidR="009B6B1F" w:rsidRPr="009B6B1F" w:rsidRDefault="009B6B1F" w:rsidP="00605046">
      <w:pPr>
        <w:pStyle w:val="NoSpacing"/>
      </w:pPr>
      <w:r w:rsidRPr="009B6B1F">
        <w:t>Preconditions: The user is on the "Home" view.</w:t>
      </w:r>
    </w:p>
    <w:p w14:paraId="4DB699FC" w14:textId="77777777" w:rsidR="009B6B1F" w:rsidRPr="009B6B1F" w:rsidRDefault="009B6B1F" w:rsidP="00605046">
      <w:pPr>
        <w:pStyle w:val="NoSpacing"/>
      </w:pPr>
      <w:r w:rsidRPr="009B6B1F">
        <w:t>Test procedure: The user will tap the settings icon.</w:t>
      </w:r>
    </w:p>
    <w:p w14:paraId="713E47D0" w14:textId="33D15C74" w:rsidR="009B6B1F" w:rsidRPr="009B6B1F" w:rsidRDefault="009B6B1F" w:rsidP="00605046">
      <w:pPr>
        <w:pStyle w:val="NoSpacing"/>
      </w:pPr>
      <w:r w:rsidRPr="009B6B1F">
        <w:t>Expected outcome: The user will be taken to the "</w:t>
      </w:r>
      <w:r w:rsidR="00F46B03" w:rsidRPr="009B6B1F">
        <w:t>Settings” view</w:t>
      </w:r>
      <w:r w:rsidRPr="009B6B1F">
        <w:t>.</w:t>
      </w:r>
    </w:p>
    <w:p w14:paraId="513F8AA5" w14:textId="77777777" w:rsidR="00605046" w:rsidRDefault="009B6B1F" w:rsidP="00605046">
      <w:pPr>
        <w:pStyle w:val="NoSpacing"/>
      </w:pPr>
      <w:r w:rsidRPr="009B6B1F">
        <w:t xml:space="preserve">Results: </w:t>
      </w:r>
    </w:p>
    <w:p w14:paraId="47F4C1ED" w14:textId="0DB6AC6B" w:rsidR="00605046" w:rsidRDefault="00605046" w:rsidP="00605046">
      <w:pPr>
        <w:pStyle w:val="NoSpacing"/>
      </w:pPr>
    </w:p>
    <w:p w14:paraId="47F4C1ED" w14:textId="0DB6AC6B" w:rsidR="009B6B1F" w:rsidRPr="009B6B1F" w:rsidRDefault="009B6B1F" w:rsidP="00605046">
      <w:pPr>
        <w:pStyle w:val="NoSpacing"/>
      </w:pPr>
      <w:r w:rsidRPr="009B6B1F">
        <w:t>Test name: I want food</w:t>
      </w:r>
    </w:p>
    <w:p w14:paraId="13C077F1" w14:textId="77777777" w:rsidR="009B6B1F" w:rsidRPr="009B6B1F" w:rsidRDefault="009B6B1F" w:rsidP="00605046">
      <w:pPr>
        <w:pStyle w:val="NoSpacing"/>
      </w:pPr>
      <w:r w:rsidRPr="009B6B1F">
        <w:t>Test number: 23</w:t>
      </w:r>
    </w:p>
    <w:p w14:paraId="59C62008" w14:textId="77777777" w:rsidR="009B6B1F" w:rsidRPr="009B6B1F" w:rsidRDefault="009B6B1F" w:rsidP="00605046">
      <w:pPr>
        <w:pStyle w:val="NoSpacing"/>
      </w:pPr>
      <w:r w:rsidRPr="009B6B1F">
        <w:t>Element being tested: I want food button</w:t>
      </w:r>
    </w:p>
    <w:p w14:paraId="20C7B7B0" w14:textId="5DBD5D52" w:rsidR="009B6B1F" w:rsidRPr="009B6B1F" w:rsidRDefault="009B6B1F" w:rsidP="00605046">
      <w:pPr>
        <w:pStyle w:val="NoSpacing"/>
      </w:pPr>
      <w:r w:rsidRPr="009B6B1F">
        <w:t xml:space="preserve">Preconditions: </w:t>
      </w:r>
      <w:r w:rsidR="00F46B03">
        <w:t>The user is on the "Home" view.</w:t>
      </w:r>
    </w:p>
    <w:p w14:paraId="28DE9A2E" w14:textId="77777777" w:rsidR="009B6B1F" w:rsidRPr="009B6B1F" w:rsidRDefault="009B6B1F" w:rsidP="00605046">
      <w:pPr>
        <w:pStyle w:val="NoSpacing"/>
      </w:pPr>
      <w:r w:rsidRPr="009B6B1F">
        <w:t>Test procedure: The user will tap the "I want food" button.</w:t>
      </w:r>
    </w:p>
    <w:p w14:paraId="7ECD95DF" w14:textId="1ED43FFB" w:rsidR="009B6B1F" w:rsidRPr="009B6B1F" w:rsidRDefault="009B6B1F" w:rsidP="00605046">
      <w:pPr>
        <w:pStyle w:val="NoSpacing"/>
      </w:pPr>
      <w:r w:rsidRPr="009B6B1F">
        <w:t xml:space="preserve">Expected outcome: The user will be taken to the "New </w:t>
      </w:r>
      <w:r w:rsidR="00F46B03">
        <w:t>O</w:t>
      </w:r>
      <w:r w:rsidRPr="009B6B1F">
        <w:t>rder"</w:t>
      </w:r>
      <w:r w:rsidR="00F46B03">
        <w:t xml:space="preserve"> </w:t>
      </w:r>
      <w:r w:rsidRPr="009B6B1F">
        <w:t>view.</w:t>
      </w:r>
    </w:p>
    <w:p w14:paraId="2E543A93" w14:textId="77777777" w:rsidR="00605046" w:rsidRDefault="009B6B1F" w:rsidP="00605046">
      <w:pPr>
        <w:pStyle w:val="NoSpacing"/>
      </w:pPr>
      <w:r w:rsidRPr="009B6B1F">
        <w:t xml:space="preserve">Results: </w:t>
      </w:r>
    </w:p>
    <w:p w14:paraId="1D4B813B" w14:textId="7057DF28" w:rsidR="00605046" w:rsidRDefault="00605046" w:rsidP="00605046">
      <w:pPr>
        <w:pStyle w:val="NoSpacing"/>
      </w:pPr>
    </w:p>
    <w:p w14:paraId="1D4B813B" w14:textId="7057DF28" w:rsidR="009B6B1F" w:rsidRPr="009B6B1F" w:rsidRDefault="009B6B1F" w:rsidP="00605046">
      <w:pPr>
        <w:pStyle w:val="NoSpacing"/>
      </w:pPr>
      <w:r w:rsidRPr="009B6B1F">
        <w:t>Test name: I'm getting food</w:t>
      </w:r>
    </w:p>
    <w:p w14:paraId="74A98940" w14:textId="77777777" w:rsidR="009B6B1F" w:rsidRPr="009B6B1F" w:rsidRDefault="009B6B1F" w:rsidP="00605046">
      <w:pPr>
        <w:pStyle w:val="NoSpacing"/>
      </w:pPr>
      <w:r w:rsidRPr="009B6B1F">
        <w:t>Test number: 24</w:t>
      </w:r>
    </w:p>
    <w:p w14:paraId="27034DC5" w14:textId="77777777" w:rsidR="009B6B1F" w:rsidRPr="009B6B1F" w:rsidRDefault="009B6B1F" w:rsidP="00605046">
      <w:pPr>
        <w:pStyle w:val="NoSpacing"/>
      </w:pPr>
      <w:r w:rsidRPr="009B6B1F">
        <w:t>Element being tested: I'm getting food button</w:t>
      </w:r>
    </w:p>
    <w:p w14:paraId="44CB393C" w14:textId="77777777" w:rsidR="009B6B1F" w:rsidRPr="009B6B1F" w:rsidRDefault="009B6B1F" w:rsidP="00605046">
      <w:pPr>
        <w:pStyle w:val="NoSpacing"/>
      </w:pPr>
      <w:r w:rsidRPr="009B6B1F">
        <w:t>Preconditions: The user is on the "Home" view.</w:t>
      </w:r>
    </w:p>
    <w:p w14:paraId="435F9541" w14:textId="77777777" w:rsidR="009B6B1F" w:rsidRPr="009B6B1F" w:rsidRDefault="009B6B1F" w:rsidP="00605046">
      <w:pPr>
        <w:pStyle w:val="NoSpacing"/>
      </w:pPr>
      <w:r w:rsidRPr="009B6B1F">
        <w:t xml:space="preserve">Test procedure: The user will tap the "I'm getting food" button. </w:t>
      </w:r>
    </w:p>
    <w:p w14:paraId="44EDAC04" w14:textId="77777777" w:rsidR="009B6B1F" w:rsidRPr="009B6B1F" w:rsidRDefault="009B6B1F" w:rsidP="00605046">
      <w:pPr>
        <w:pStyle w:val="NoSpacing"/>
      </w:pPr>
      <w:r w:rsidRPr="009B6B1F">
        <w:t>Expected outcome: The user will be taken to the "Select restaurant" view.</w:t>
      </w:r>
    </w:p>
    <w:p w14:paraId="39027402" w14:textId="77777777" w:rsidR="00605046" w:rsidRDefault="009B6B1F" w:rsidP="00605046">
      <w:pPr>
        <w:pStyle w:val="NoSpacing"/>
      </w:pPr>
      <w:r w:rsidRPr="009B6B1F">
        <w:t xml:space="preserve">Results: </w:t>
      </w:r>
    </w:p>
    <w:p w14:paraId="67D5CA04" w14:textId="2E29354A" w:rsidR="00605046" w:rsidRDefault="00605046" w:rsidP="00605046">
      <w:pPr>
        <w:pStyle w:val="NoSpacing"/>
      </w:pPr>
    </w:p>
    <w:p w14:paraId="67D5CA04" w14:textId="2E29354A" w:rsidR="009B6B1F" w:rsidRPr="009B6B1F" w:rsidRDefault="009B6B1F" w:rsidP="00605046">
      <w:pPr>
        <w:pStyle w:val="NoSpacing"/>
      </w:pPr>
      <w:r w:rsidRPr="009B6B1F">
        <w:t>Test name: View my orders</w:t>
      </w:r>
    </w:p>
    <w:p w14:paraId="0FB3EFD2" w14:textId="77777777" w:rsidR="009B6B1F" w:rsidRPr="009B6B1F" w:rsidRDefault="009B6B1F" w:rsidP="00605046">
      <w:pPr>
        <w:pStyle w:val="NoSpacing"/>
      </w:pPr>
      <w:r w:rsidRPr="009B6B1F">
        <w:t>Test number: 25</w:t>
      </w:r>
    </w:p>
    <w:p w14:paraId="05040224" w14:textId="77777777" w:rsidR="009B6B1F" w:rsidRPr="009B6B1F" w:rsidRDefault="009B6B1F" w:rsidP="00605046">
      <w:pPr>
        <w:pStyle w:val="NoSpacing"/>
      </w:pPr>
      <w:r w:rsidRPr="009B6B1F">
        <w:t>Element being tested: View my orders button</w:t>
      </w:r>
    </w:p>
    <w:p w14:paraId="05D2D10F" w14:textId="77777777" w:rsidR="009B6B1F" w:rsidRPr="009B6B1F" w:rsidRDefault="009B6B1F" w:rsidP="00605046">
      <w:pPr>
        <w:pStyle w:val="NoSpacing"/>
      </w:pPr>
      <w:r w:rsidRPr="009B6B1F">
        <w:t>Preconditions: The user is on the "Home" view.</w:t>
      </w:r>
    </w:p>
    <w:p w14:paraId="03AAE5D9" w14:textId="77777777" w:rsidR="009B6B1F" w:rsidRPr="009B6B1F" w:rsidRDefault="009B6B1F" w:rsidP="00605046">
      <w:pPr>
        <w:pStyle w:val="NoSpacing"/>
      </w:pPr>
      <w:r w:rsidRPr="009B6B1F">
        <w:t>Test procedure: The user will tap the "View my orders" button</w:t>
      </w:r>
    </w:p>
    <w:p w14:paraId="4E406E8D" w14:textId="77777777" w:rsidR="009B6B1F" w:rsidRPr="009B6B1F" w:rsidRDefault="009B6B1F" w:rsidP="00605046">
      <w:pPr>
        <w:pStyle w:val="NoSpacing"/>
      </w:pPr>
      <w:r w:rsidRPr="009B6B1F">
        <w:t>Expected outcome: The user will be taken to the "My Orders" view.</w:t>
      </w:r>
    </w:p>
    <w:p w14:paraId="7A817A80" w14:textId="77777777" w:rsidR="009B6B1F" w:rsidRDefault="009B6B1F" w:rsidP="00605046">
      <w:pPr>
        <w:pStyle w:val="NoSpacing"/>
        <w:rPr>
          <w:b/>
          <w:bCs/>
        </w:rPr>
      </w:pPr>
      <w:r w:rsidRPr="009B6B1F">
        <w:t xml:space="preserve">Results: </w:t>
      </w:r>
    </w:p>
    <w:p w14:paraId="48094872" w14:textId="5BC551AB" w:rsidR="00D00B48" w:rsidRDefault="001B55B6" w:rsidP="00D2554A">
      <w:pPr>
        <w:pStyle w:val="Heading3"/>
        <w:rPr>
          <w:ins w:id="300" w:author="Birmingham, William P." w:date="2015-12-06T15:52:00Z"/>
        </w:rPr>
      </w:pPr>
      <w:bookmarkStart w:id="301" w:name="_Toc437428799"/>
      <w:r>
        <w:t>3</w:t>
      </w:r>
      <w:ins w:id="302" w:author="Birmingham, William P." w:date="2015-12-06T15:52:00Z">
        <w:r w:rsidR="00712D42">
          <w:t>.2.5</w:t>
        </w:r>
        <w:r w:rsidR="00712D42">
          <w:tab/>
        </w:r>
      </w:ins>
      <w:r w:rsidR="009B6B1F">
        <w:t>I want food</w:t>
      </w:r>
      <w:ins w:id="303" w:author="Birmingham, William P." w:date="2015-12-06T15:52:00Z">
        <w:r w:rsidR="00712D42">
          <w:t xml:space="preserve"> view</w:t>
        </w:r>
        <w:bookmarkEnd w:id="299"/>
        <w:bookmarkEnd w:id="301"/>
      </w:ins>
    </w:p>
    <w:p w14:paraId="28AEF69A" w14:textId="77777777" w:rsidR="009B6B1F" w:rsidRPr="009B6B1F" w:rsidRDefault="009B6B1F" w:rsidP="00605046">
      <w:pPr>
        <w:pStyle w:val="NoSpacing"/>
      </w:pPr>
      <w:bookmarkStart w:id="304" w:name="h.ili8iqvc9olf" w:colFirst="0" w:colLast="0"/>
      <w:bookmarkStart w:id="305" w:name="_Toc436863067"/>
      <w:bookmarkEnd w:id="304"/>
      <w:r w:rsidRPr="009B6B1F">
        <w:lastRenderedPageBreak/>
        <w:t>Test name: Choose restaurant</w:t>
      </w:r>
    </w:p>
    <w:p w14:paraId="5B37311C" w14:textId="77777777" w:rsidR="009B6B1F" w:rsidRPr="009B6B1F" w:rsidRDefault="009B6B1F" w:rsidP="00605046">
      <w:pPr>
        <w:pStyle w:val="NoSpacing"/>
      </w:pPr>
      <w:r w:rsidRPr="009B6B1F">
        <w:t>Test number: 26</w:t>
      </w:r>
    </w:p>
    <w:p w14:paraId="6F63DDBB" w14:textId="77777777" w:rsidR="009B6B1F" w:rsidRPr="009B6B1F" w:rsidRDefault="009B6B1F" w:rsidP="00605046">
      <w:pPr>
        <w:pStyle w:val="NoSpacing"/>
      </w:pPr>
      <w:r w:rsidRPr="009B6B1F">
        <w:t>Element being tested: Select restaurant arrow</w:t>
      </w:r>
    </w:p>
    <w:p w14:paraId="653E319D" w14:textId="77777777" w:rsidR="009B6B1F" w:rsidRPr="009B6B1F" w:rsidRDefault="009B6B1F" w:rsidP="00605046">
      <w:pPr>
        <w:pStyle w:val="NoSpacing"/>
      </w:pPr>
      <w:r w:rsidRPr="009B6B1F">
        <w:t>Preconditions: The user is on the "I want food" view</w:t>
      </w:r>
    </w:p>
    <w:p w14:paraId="1E02366B" w14:textId="77777777" w:rsidR="009B6B1F" w:rsidRPr="009B6B1F" w:rsidRDefault="009B6B1F" w:rsidP="00605046">
      <w:pPr>
        <w:pStyle w:val="NoSpacing"/>
      </w:pPr>
      <w:r w:rsidRPr="009B6B1F">
        <w:t>Test procedure: The user will tap the "Select restaurant" arrow</w:t>
      </w:r>
    </w:p>
    <w:p w14:paraId="55EE6D4D" w14:textId="77777777" w:rsidR="009B6B1F" w:rsidRPr="009B6B1F" w:rsidRDefault="009B6B1F" w:rsidP="00605046">
      <w:pPr>
        <w:pStyle w:val="NoSpacing"/>
      </w:pPr>
      <w:r w:rsidRPr="009B6B1F">
        <w:t>Expected outcome: The "Select restaurant" view will appear</w:t>
      </w:r>
    </w:p>
    <w:p w14:paraId="315EACC6" w14:textId="77777777" w:rsidR="00605046" w:rsidRDefault="009B6B1F" w:rsidP="00605046">
      <w:pPr>
        <w:pStyle w:val="NoSpacing"/>
      </w:pPr>
      <w:r w:rsidRPr="009B6B1F">
        <w:t xml:space="preserve">Results: </w:t>
      </w:r>
    </w:p>
    <w:p w14:paraId="0ADAB8B8" w14:textId="1816FEED" w:rsidR="00605046" w:rsidRDefault="00605046" w:rsidP="00605046">
      <w:pPr>
        <w:pStyle w:val="NoSpacing"/>
      </w:pPr>
    </w:p>
    <w:p w14:paraId="0ADAB8B8" w14:textId="1816FEED" w:rsidR="009B6B1F" w:rsidRPr="009B6B1F" w:rsidRDefault="009B6B1F" w:rsidP="00605046">
      <w:pPr>
        <w:pStyle w:val="NoSpacing"/>
      </w:pPr>
      <w:r w:rsidRPr="009B6B1F">
        <w:t>Test name: Add new food item</w:t>
      </w:r>
    </w:p>
    <w:p w14:paraId="03ED14BC" w14:textId="77777777" w:rsidR="009B6B1F" w:rsidRPr="009B6B1F" w:rsidRDefault="009B6B1F" w:rsidP="00605046">
      <w:pPr>
        <w:pStyle w:val="NoSpacing"/>
      </w:pPr>
      <w:r w:rsidRPr="009B6B1F">
        <w:t>Test number: 27</w:t>
      </w:r>
    </w:p>
    <w:p w14:paraId="39411204" w14:textId="77777777" w:rsidR="009B6B1F" w:rsidRPr="009B6B1F" w:rsidRDefault="009B6B1F" w:rsidP="00605046">
      <w:pPr>
        <w:pStyle w:val="NoSpacing"/>
      </w:pPr>
      <w:r w:rsidRPr="009B6B1F">
        <w:t>Element being tested: Plus button</w:t>
      </w:r>
    </w:p>
    <w:p w14:paraId="105CF341" w14:textId="77777777" w:rsidR="009B6B1F" w:rsidRPr="009B6B1F" w:rsidRDefault="009B6B1F" w:rsidP="00605046">
      <w:pPr>
        <w:pStyle w:val="NoSpacing"/>
      </w:pPr>
      <w:r w:rsidRPr="009B6B1F">
        <w:t>Preconditions: The user is on the "I want food" view</w:t>
      </w:r>
    </w:p>
    <w:p w14:paraId="58ECC93F" w14:textId="77777777" w:rsidR="009B6B1F" w:rsidRPr="009B6B1F" w:rsidRDefault="009B6B1F" w:rsidP="00605046">
      <w:pPr>
        <w:pStyle w:val="NoSpacing"/>
      </w:pPr>
      <w:r w:rsidRPr="009B6B1F">
        <w:t>Test procedure: The user will tap the plus button in the food section</w:t>
      </w:r>
    </w:p>
    <w:p w14:paraId="0EF15E6A" w14:textId="77777777" w:rsidR="009B6B1F" w:rsidRPr="009B6B1F" w:rsidRDefault="009B6B1F" w:rsidP="00605046">
      <w:pPr>
        <w:pStyle w:val="NoSpacing"/>
      </w:pPr>
      <w:r w:rsidRPr="009B6B1F">
        <w:t>Expected outcome: The "New food item" view will appear</w:t>
      </w:r>
    </w:p>
    <w:p w14:paraId="08BAA9B5" w14:textId="77777777" w:rsidR="00605046" w:rsidRDefault="009B6B1F" w:rsidP="00605046">
      <w:pPr>
        <w:pStyle w:val="NoSpacing"/>
      </w:pPr>
      <w:r w:rsidRPr="009B6B1F">
        <w:t xml:space="preserve">Results: </w:t>
      </w:r>
    </w:p>
    <w:p w14:paraId="41CF1FDF" w14:textId="7C0D44BD" w:rsidR="00605046" w:rsidRDefault="00605046" w:rsidP="00605046">
      <w:pPr>
        <w:pStyle w:val="NoSpacing"/>
      </w:pPr>
    </w:p>
    <w:p w14:paraId="41CF1FDF" w14:textId="7C0D44BD" w:rsidR="009B6B1F" w:rsidRPr="009B6B1F" w:rsidRDefault="009B6B1F" w:rsidP="00605046">
      <w:pPr>
        <w:pStyle w:val="NoSpacing"/>
      </w:pPr>
      <w:r w:rsidRPr="009B6B1F">
        <w:t>Test name: Select driver</w:t>
      </w:r>
    </w:p>
    <w:p w14:paraId="420695DD" w14:textId="77777777" w:rsidR="009B6B1F" w:rsidRPr="009B6B1F" w:rsidRDefault="009B6B1F" w:rsidP="00605046">
      <w:pPr>
        <w:pStyle w:val="NoSpacing"/>
      </w:pPr>
      <w:r w:rsidRPr="009B6B1F">
        <w:t>Test number: 28</w:t>
      </w:r>
    </w:p>
    <w:p w14:paraId="11B00FB0" w14:textId="77777777" w:rsidR="009B6B1F" w:rsidRPr="009B6B1F" w:rsidRDefault="009B6B1F" w:rsidP="00605046">
      <w:pPr>
        <w:pStyle w:val="NoSpacing"/>
      </w:pPr>
      <w:r w:rsidRPr="009B6B1F">
        <w:t>Element being tested: Select driver field</w:t>
      </w:r>
    </w:p>
    <w:p w14:paraId="2A568298" w14:textId="77777777" w:rsidR="009B6B1F" w:rsidRPr="009B6B1F" w:rsidRDefault="009B6B1F" w:rsidP="00605046">
      <w:pPr>
        <w:pStyle w:val="NoSpacing"/>
      </w:pPr>
      <w:r w:rsidRPr="009B6B1F">
        <w:t>Preconditions: The user is on the "I want food" view. The user has completed the "Select restaurant" field and has added at least one food item</w:t>
      </w:r>
    </w:p>
    <w:p w14:paraId="53DCC8C6" w14:textId="77777777" w:rsidR="009B6B1F" w:rsidRPr="009B6B1F" w:rsidRDefault="009B6B1F" w:rsidP="00605046">
      <w:pPr>
        <w:pStyle w:val="NoSpacing"/>
      </w:pPr>
      <w:r w:rsidRPr="009B6B1F">
        <w:t>Test procedure: The user will tap the "Select driver" field</w:t>
      </w:r>
    </w:p>
    <w:p w14:paraId="580F3FAD" w14:textId="77777777" w:rsidR="009B6B1F" w:rsidRPr="009B6B1F" w:rsidRDefault="009B6B1F" w:rsidP="00605046">
      <w:pPr>
        <w:pStyle w:val="NoSpacing"/>
      </w:pPr>
      <w:r w:rsidRPr="009B6B1F">
        <w:t>Expected outcome: The "Available drivers" view appears</w:t>
      </w:r>
    </w:p>
    <w:p w14:paraId="09AD5604" w14:textId="77777777" w:rsidR="00605046" w:rsidRDefault="009B6B1F" w:rsidP="00605046">
      <w:pPr>
        <w:pStyle w:val="NoSpacing"/>
      </w:pPr>
      <w:r w:rsidRPr="009B6B1F">
        <w:t xml:space="preserve">Results: </w:t>
      </w:r>
    </w:p>
    <w:p w14:paraId="636C00B8" w14:textId="59C99E7C" w:rsidR="00605046" w:rsidRDefault="00605046" w:rsidP="00605046">
      <w:pPr>
        <w:pStyle w:val="NoSpacing"/>
      </w:pPr>
    </w:p>
    <w:p w14:paraId="636C00B8" w14:textId="59C99E7C" w:rsidR="009B6B1F" w:rsidRPr="009B6B1F" w:rsidRDefault="009B6B1F" w:rsidP="00605046">
      <w:pPr>
        <w:pStyle w:val="NoSpacing"/>
      </w:pPr>
      <w:r w:rsidRPr="009B6B1F">
        <w:t>Test name: Select location</w:t>
      </w:r>
    </w:p>
    <w:p w14:paraId="4164772C" w14:textId="77777777" w:rsidR="009B6B1F" w:rsidRPr="009B6B1F" w:rsidRDefault="009B6B1F" w:rsidP="00605046">
      <w:pPr>
        <w:pStyle w:val="NoSpacing"/>
      </w:pPr>
      <w:r w:rsidRPr="009B6B1F">
        <w:t>Test number: 29</w:t>
      </w:r>
    </w:p>
    <w:p w14:paraId="463CB524" w14:textId="77777777" w:rsidR="009B6B1F" w:rsidRPr="009B6B1F" w:rsidRDefault="009B6B1F" w:rsidP="00605046">
      <w:pPr>
        <w:pStyle w:val="NoSpacing"/>
      </w:pPr>
      <w:r w:rsidRPr="009B6B1F">
        <w:t>Element being tested: Select location field</w:t>
      </w:r>
    </w:p>
    <w:p w14:paraId="21FDFDF9" w14:textId="7D13FD03" w:rsidR="009B6B1F" w:rsidRPr="009B6B1F" w:rsidRDefault="009B6B1F" w:rsidP="00605046">
      <w:pPr>
        <w:pStyle w:val="NoSpacing"/>
      </w:pPr>
      <w:r w:rsidRPr="009B6B1F">
        <w:t xml:space="preserve">Preconditions: The user is on the "I want food" view. </w:t>
      </w:r>
      <w:r w:rsidR="00F46B03" w:rsidRPr="009B6B1F">
        <w:t>The</w:t>
      </w:r>
      <w:r w:rsidRPr="009B6B1F">
        <w:t xml:space="preserve"> user has completed the "Select restaurant" field and has added at least one food item and has selected a driver</w:t>
      </w:r>
    </w:p>
    <w:p w14:paraId="2804EF68" w14:textId="77777777" w:rsidR="009B6B1F" w:rsidRPr="009B6B1F" w:rsidRDefault="009B6B1F" w:rsidP="00605046">
      <w:pPr>
        <w:pStyle w:val="NoSpacing"/>
      </w:pPr>
      <w:r w:rsidRPr="009B6B1F">
        <w:t>Test procedure: The user will tap the "Select location" field</w:t>
      </w:r>
    </w:p>
    <w:p w14:paraId="60613A3A" w14:textId="77777777" w:rsidR="009B6B1F" w:rsidRPr="009B6B1F" w:rsidRDefault="009B6B1F" w:rsidP="00605046">
      <w:pPr>
        <w:pStyle w:val="NoSpacing"/>
      </w:pPr>
      <w:r w:rsidRPr="009B6B1F">
        <w:t>Expected outcome: The "Select delivery location" view appears</w:t>
      </w:r>
    </w:p>
    <w:p w14:paraId="5C004D34" w14:textId="77777777" w:rsidR="00605046" w:rsidRDefault="009B6B1F" w:rsidP="00605046">
      <w:pPr>
        <w:pStyle w:val="NoSpacing"/>
      </w:pPr>
      <w:r w:rsidRPr="009B6B1F">
        <w:t xml:space="preserve">Results: </w:t>
      </w:r>
    </w:p>
    <w:p w14:paraId="168B722F" w14:textId="129EA72C" w:rsidR="00605046" w:rsidRDefault="00605046" w:rsidP="00605046">
      <w:pPr>
        <w:pStyle w:val="NoSpacing"/>
      </w:pPr>
    </w:p>
    <w:p w14:paraId="168B722F" w14:textId="129EA72C" w:rsidR="009B6B1F" w:rsidRPr="009B6B1F" w:rsidRDefault="009B6B1F" w:rsidP="00605046">
      <w:pPr>
        <w:pStyle w:val="NoSpacing"/>
      </w:pPr>
      <w:r w:rsidRPr="009B6B1F">
        <w:t>Test name: Select expiration</w:t>
      </w:r>
    </w:p>
    <w:p w14:paraId="7EA820AE" w14:textId="77777777" w:rsidR="009B6B1F" w:rsidRPr="009B6B1F" w:rsidRDefault="009B6B1F" w:rsidP="00605046">
      <w:pPr>
        <w:pStyle w:val="NoSpacing"/>
      </w:pPr>
      <w:r w:rsidRPr="009B6B1F">
        <w:t>Test number: 30</w:t>
      </w:r>
    </w:p>
    <w:p w14:paraId="12FAA87A" w14:textId="77777777" w:rsidR="009B6B1F" w:rsidRPr="009B6B1F" w:rsidRDefault="009B6B1F" w:rsidP="00605046">
      <w:pPr>
        <w:pStyle w:val="NoSpacing"/>
      </w:pPr>
      <w:r w:rsidRPr="009B6B1F">
        <w:t>Element being tested: Expiration time field</w:t>
      </w:r>
    </w:p>
    <w:p w14:paraId="351E0E23" w14:textId="287EAFDF" w:rsidR="009B6B1F" w:rsidRPr="009B6B1F" w:rsidRDefault="009B6B1F" w:rsidP="00605046">
      <w:pPr>
        <w:pStyle w:val="NoSpacing"/>
      </w:pPr>
      <w:r w:rsidRPr="009B6B1F">
        <w:t xml:space="preserve">Preconditions: The user is on the "I want food" view. </w:t>
      </w:r>
      <w:r w:rsidR="00F46B03" w:rsidRPr="009B6B1F">
        <w:t>The</w:t>
      </w:r>
      <w:r w:rsidRPr="009B6B1F">
        <w:t xml:space="preserve"> user has filled out all other fields</w:t>
      </w:r>
    </w:p>
    <w:p w14:paraId="5D1128EF" w14:textId="77777777" w:rsidR="009B6B1F" w:rsidRPr="009B6B1F" w:rsidRDefault="009B6B1F" w:rsidP="00605046">
      <w:pPr>
        <w:pStyle w:val="NoSpacing"/>
      </w:pPr>
      <w:r w:rsidRPr="009B6B1F">
        <w:t>Test procedure: The user will tap the "Expiration time" field</w:t>
      </w:r>
    </w:p>
    <w:p w14:paraId="765C38F4" w14:textId="77777777" w:rsidR="009B6B1F" w:rsidRPr="009B6B1F" w:rsidRDefault="009B6B1F" w:rsidP="00605046">
      <w:pPr>
        <w:pStyle w:val="NoSpacing"/>
      </w:pPr>
      <w:r w:rsidRPr="009B6B1F">
        <w:t>Expected outcome: The "Expires in" view appears</w:t>
      </w:r>
    </w:p>
    <w:p w14:paraId="2AFE91EC" w14:textId="77777777" w:rsidR="00605046" w:rsidRDefault="009B6B1F" w:rsidP="00605046">
      <w:pPr>
        <w:pStyle w:val="NoSpacing"/>
      </w:pPr>
      <w:r w:rsidRPr="009B6B1F">
        <w:t xml:space="preserve">Results: </w:t>
      </w:r>
    </w:p>
    <w:p w14:paraId="7D8F9043" w14:textId="0330E1E1" w:rsidR="00605046" w:rsidRDefault="00605046" w:rsidP="00605046">
      <w:pPr>
        <w:pStyle w:val="NoSpacing"/>
      </w:pPr>
    </w:p>
    <w:p w14:paraId="7D8F9043" w14:textId="0330E1E1" w:rsidR="009B6B1F" w:rsidRPr="009B6B1F" w:rsidRDefault="009B6B1F" w:rsidP="00605046">
      <w:pPr>
        <w:pStyle w:val="NoSpacing"/>
      </w:pPr>
      <w:r w:rsidRPr="009B6B1F">
        <w:t>Test name: Send request (filled out)</w:t>
      </w:r>
    </w:p>
    <w:p w14:paraId="079E4903" w14:textId="77777777" w:rsidR="009B6B1F" w:rsidRPr="009B6B1F" w:rsidRDefault="009B6B1F" w:rsidP="00605046">
      <w:pPr>
        <w:pStyle w:val="NoSpacing"/>
      </w:pPr>
      <w:r w:rsidRPr="009B6B1F">
        <w:t>Test number: 31</w:t>
      </w:r>
    </w:p>
    <w:p w14:paraId="5E63B681" w14:textId="77777777" w:rsidR="009B6B1F" w:rsidRPr="009B6B1F" w:rsidRDefault="009B6B1F" w:rsidP="00605046">
      <w:pPr>
        <w:pStyle w:val="NoSpacing"/>
      </w:pPr>
      <w:r w:rsidRPr="009B6B1F">
        <w:t>Element being tested: Send request button</w:t>
      </w:r>
    </w:p>
    <w:p w14:paraId="325D5878" w14:textId="77777777" w:rsidR="009B6B1F" w:rsidRPr="009B6B1F" w:rsidRDefault="009B6B1F" w:rsidP="00605046">
      <w:pPr>
        <w:pStyle w:val="NoSpacing"/>
      </w:pPr>
      <w:r w:rsidRPr="009B6B1F">
        <w:t>Preconditions: All fields on the "I want food" view are filled out</w:t>
      </w:r>
    </w:p>
    <w:p w14:paraId="4217B2C2" w14:textId="77777777" w:rsidR="009B6B1F" w:rsidRPr="009B6B1F" w:rsidRDefault="009B6B1F" w:rsidP="00605046">
      <w:pPr>
        <w:pStyle w:val="NoSpacing"/>
      </w:pPr>
      <w:r w:rsidRPr="009B6B1F">
        <w:t>Test procedure: The user will tap the "Send request" button</w:t>
      </w:r>
    </w:p>
    <w:p w14:paraId="22319B0A" w14:textId="77777777" w:rsidR="009B6B1F" w:rsidRPr="009B6B1F" w:rsidRDefault="009B6B1F" w:rsidP="00605046">
      <w:pPr>
        <w:pStyle w:val="NoSpacing"/>
      </w:pPr>
      <w:r w:rsidRPr="009B6B1F">
        <w:lastRenderedPageBreak/>
        <w:t>Expected outcome: A popup will appear confirming that the request was sent, and the user is taken to the request summary view.</w:t>
      </w:r>
    </w:p>
    <w:p w14:paraId="56BEA73B" w14:textId="77777777" w:rsidR="00605046" w:rsidRDefault="009B6B1F" w:rsidP="00605046">
      <w:pPr>
        <w:pStyle w:val="NoSpacing"/>
      </w:pPr>
      <w:r w:rsidRPr="009B6B1F">
        <w:t xml:space="preserve">Results: </w:t>
      </w:r>
    </w:p>
    <w:p w14:paraId="2A7F9E13" w14:textId="6B225A2A" w:rsidR="00605046" w:rsidRDefault="00605046" w:rsidP="00605046">
      <w:pPr>
        <w:pStyle w:val="NoSpacing"/>
      </w:pPr>
    </w:p>
    <w:p w14:paraId="2A7F9E13" w14:textId="6B225A2A" w:rsidR="009B6B1F" w:rsidRPr="009B6B1F" w:rsidRDefault="009B6B1F" w:rsidP="00605046">
      <w:pPr>
        <w:pStyle w:val="NoSpacing"/>
      </w:pPr>
      <w:r w:rsidRPr="009B6B1F">
        <w:t>Test name: Send request (nothing filled out)</w:t>
      </w:r>
    </w:p>
    <w:p w14:paraId="7CE01118" w14:textId="77777777" w:rsidR="009B6B1F" w:rsidRPr="009B6B1F" w:rsidRDefault="009B6B1F" w:rsidP="00605046">
      <w:pPr>
        <w:pStyle w:val="NoSpacing"/>
      </w:pPr>
      <w:r w:rsidRPr="009B6B1F">
        <w:t>Test number: 32</w:t>
      </w:r>
    </w:p>
    <w:p w14:paraId="3AFCCFE3" w14:textId="77777777" w:rsidR="009B6B1F" w:rsidRPr="009B6B1F" w:rsidRDefault="009B6B1F" w:rsidP="00605046">
      <w:pPr>
        <w:pStyle w:val="NoSpacing"/>
      </w:pPr>
      <w:r w:rsidRPr="009B6B1F">
        <w:t>Element being tested: Send request button</w:t>
      </w:r>
    </w:p>
    <w:p w14:paraId="0FC00F36" w14:textId="77777777" w:rsidR="009B6B1F" w:rsidRPr="009B6B1F" w:rsidRDefault="009B6B1F" w:rsidP="00605046">
      <w:pPr>
        <w:pStyle w:val="NoSpacing"/>
      </w:pPr>
      <w:r w:rsidRPr="009B6B1F">
        <w:t>Preconditions: Nothing is filled out on the "I want food" view</w:t>
      </w:r>
    </w:p>
    <w:p w14:paraId="561432A1" w14:textId="77777777" w:rsidR="009B6B1F" w:rsidRPr="009B6B1F" w:rsidRDefault="009B6B1F" w:rsidP="00605046">
      <w:pPr>
        <w:pStyle w:val="NoSpacing"/>
      </w:pPr>
      <w:r w:rsidRPr="009B6B1F">
        <w:t>Test procedure: The user will tap the "Send request" button</w:t>
      </w:r>
    </w:p>
    <w:p w14:paraId="5FE7242D" w14:textId="77777777" w:rsidR="009B6B1F" w:rsidRPr="009B6B1F" w:rsidRDefault="009B6B1F" w:rsidP="00605046">
      <w:pPr>
        <w:pStyle w:val="NoSpacing"/>
      </w:pPr>
      <w:r w:rsidRPr="009B6B1F">
        <w:t>Expected outcome: The request is not sent and the user is informed of fields that need to be filled out</w:t>
      </w:r>
    </w:p>
    <w:p w14:paraId="6AAB37DB" w14:textId="77777777" w:rsidR="00605046" w:rsidRDefault="009B6B1F" w:rsidP="00605046">
      <w:pPr>
        <w:pStyle w:val="NoSpacing"/>
      </w:pPr>
      <w:r w:rsidRPr="009B6B1F">
        <w:t xml:space="preserve">Results: </w:t>
      </w:r>
    </w:p>
    <w:p w14:paraId="72E51489" w14:textId="458AC14C" w:rsidR="00605046" w:rsidRDefault="00605046" w:rsidP="00605046">
      <w:pPr>
        <w:pStyle w:val="NoSpacing"/>
      </w:pPr>
    </w:p>
    <w:p w14:paraId="72E51489" w14:textId="458AC14C" w:rsidR="009B6B1F" w:rsidRPr="009B6B1F" w:rsidRDefault="009B6B1F" w:rsidP="00605046">
      <w:pPr>
        <w:pStyle w:val="NoSpacing"/>
      </w:pPr>
      <w:r w:rsidRPr="009B6B1F">
        <w:t>Test name: Send request (partially filled out)</w:t>
      </w:r>
    </w:p>
    <w:p w14:paraId="5951C0F5" w14:textId="77777777" w:rsidR="009B6B1F" w:rsidRPr="009B6B1F" w:rsidRDefault="009B6B1F" w:rsidP="00605046">
      <w:pPr>
        <w:pStyle w:val="NoSpacing"/>
      </w:pPr>
      <w:r w:rsidRPr="009B6B1F">
        <w:t>Test number: 33</w:t>
      </w:r>
    </w:p>
    <w:p w14:paraId="30645424" w14:textId="77777777" w:rsidR="009B6B1F" w:rsidRPr="009B6B1F" w:rsidRDefault="009B6B1F" w:rsidP="00605046">
      <w:pPr>
        <w:pStyle w:val="NoSpacing"/>
      </w:pPr>
      <w:r w:rsidRPr="009B6B1F">
        <w:t>Element being tested: Send request button</w:t>
      </w:r>
    </w:p>
    <w:p w14:paraId="13FCBA74" w14:textId="3C5A1366" w:rsidR="009B6B1F" w:rsidRPr="009B6B1F" w:rsidRDefault="009B6B1F" w:rsidP="00605046">
      <w:pPr>
        <w:pStyle w:val="NoSpacing"/>
      </w:pPr>
      <w:r w:rsidRPr="009B6B1F">
        <w:t xml:space="preserve">Preconditions: Some items are filled out on the "I want food" view. </w:t>
      </w:r>
      <w:r w:rsidR="00F46B03" w:rsidRPr="009B6B1F">
        <w:t>Perform</w:t>
      </w:r>
      <w:r w:rsidRPr="009B6B1F">
        <w:t xml:space="preserve"> test with all combinations.</w:t>
      </w:r>
    </w:p>
    <w:p w14:paraId="6189B1A8" w14:textId="77777777" w:rsidR="009B6B1F" w:rsidRPr="009B6B1F" w:rsidRDefault="009B6B1F" w:rsidP="00605046">
      <w:pPr>
        <w:pStyle w:val="NoSpacing"/>
      </w:pPr>
      <w:r w:rsidRPr="009B6B1F">
        <w:t>Test procedure: The user will tap the "Send request" button</w:t>
      </w:r>
    </w:p>
    <w:p w14:paraId="7A7158BD" w14:textId="77777777" w:rsidR="009B6B1F" w:rsidRPr="009B6B1F" w:rsidRDefault="009B6B1F" w:rsidP="00605046">
      <w:pPr>
        <w:pStyle w:val="NoSpacing"/>
      </w:pPr>
      <w:r w:rsidRPr="009B6B1F">
        <w:t>Expected outcome: The request is not sent and the user is informed of fields that need to be filled out</w:t>
      </w:r>
    </w:p>
    <w:p w14:paraId="1562FFB6" w14:textId="77777777" w:rsidR="00605046" w:rsidRDefault="009B6B1F" w:rsidP="00605046">
      <w:pPr>
        <w:pStyle w:val="NoSpacing"/>
      </w:pPr>
      <w:r w:rsidRPr="009B6B1F">
        <w:t xml:space="preserve">Results: </w:t>
      </w:r>
    </w:p>
    <w:p w14:paraId="201599A2" w14:textId="11F8A463" w:rsidR="00605046" w:rsidRDefault="00605046" w:rsidP="00605046">
      <w:pPr>
        <w:pStyle w:val="NoSpacing"/>
      </w:pPr>
    </w:p>
    <w:p w14:paraId="201599A2" w14:textId="11F8A463" w:rsidR="009B6B1F" w:rsidRPr="009B6B1F" w:rsidRDefault="009B6B1F" w:rsidP="00605046">
      <w:pPr>
        <w:pStyle w:val="NoSpacing"/>
      </w:pPr>
      <w:r w:rsidRPr="009B6B1F">
        <w:t>Test name: Add new food item, part ii</w:t>
      </w:r>
    </w:p>
    <w:p w14:paraId="77B3AB92" w14:textId="77777777" w:rsidR="009B6B1F" w:rsidRPr="009B6B1F" w:rsidRDefault="009B6B1F" w:rsidP="00605046">
      <w:pPr>
        <w:pStyle w:val="NoSpacing"/>
      </w:pPr>
      <w:r w:rsidRPr="009B6B1F">
        <w:t>Test number: 34</w:t>
      </w:r>
    </w:p>
    <w:p w14:paraId="42CA0A6F" w14:textId="77777777" w:rsidR="009B6B1F" w:rsidRPr="009B6B1F" w:rsidRDefault="009B6B1F" w:rsidP="00605046">
      <w:pPr>
        <w:pStyle w:val="NoSpacing"/>
      </w:pPr>
      <w:r w:rsidRPr="009B6B1F">
        <w:t>Element being tested: Food items listed in "I want food" view of consumer</w:t>
      </w:r>
    </w:p>
    <w:p w14:paraId="5BFF0AAE" w14:textId="77777777" w:rsidR="009B6B1F" w:rsidRPr="009B6B1F" w:rsidRDefault="009B6B1F" w:rsidP="00605046">
      <w:pPr>
        <w:pStyle w:val="NoSpacing"/>
      </w:pPr>
      <w:r w:rsidRPr="009B6B1F">
        <w:t>Preconditions: User is on the "I want food" view. The user has completed the "Add new food item" test already (pressed the + button and gone to the "add new food item" view)</w:t>
      </w:r>
    </w:p>
    <w:p w14:paraId="6249A48D" w14:textId="7BC8D912" w:rsidR="009B6B1F" w:rsidRPr="009B6B1F" w:rsidRDefault="009B6B1F" w:rsidP="00605046">
      <w:pPr>
        <w:pStyle w:val="NoSpacing"/>
      </w:pPr>
      <w:r w:rsidRPr="009B6B1F">
        <w:t xml:space="preserve">Test procedure: User types in a new food item. </w:t>
      </w:r>
      <w:r w:rsidR="00D2554A">
        <w:rPr>
          <w:bCs/>
        </w:rPr>
        <w:t>Tap</w:t>
      </w:r>
      <w:r w:rsidRPr="009B6B1F">
        <w:t xml:space="preserve"> back when finished.</w:t>
      </w:r>
    </w:p>
    <w:p w14:paraId="3E3AB247" w14:textId="77777777" w:rsidR="009B6B1F" w:rsidRPr="009B6B1F" w:rsidRDefault="009B6B1F" w:rsidP="00605046">
      <w:pPr>
        <w:pStyle w:val="NoSpacing"/>
      </w:pPr>
      <w:r w:rsidRPr="009B6B1F">
        <w:t>Expected outcome: Returns to the "I want food" view, now listing the new food item under the "Food" heading of the view</w:t>
      </w:r>
    </w:p>
    <w:p w14:paraId="17A6BCD9" w14:textId="77777777" w:rsidR="00605046" w:rsidRDefault="009B6B1F" w:rsidP="00605046">
      <w:pPr>
        <w:pStyle w:val="NoSpacing"/>
      </w:pPr>
      <w:r w:rsidRPr="009B6B1F">
        <w:t xml:space="preserve">Results: </w:t>
      </w:r>
    </w:p>
    <w:p w14:paraId="1300D223" w14:textId="72A79FA7" w:rsidR="00605046" w:rsidRDefault="00605046" w:rsidP="00605046">
      <w:pPr>
        <w:pStyle w:val="NoSpacing"/>
      </w:pPr>
    </w:p>
    <w:p w14:paraId="1300D223" w14:textId="72A79FA7" w:rsidR="009B6B1F" w:rsidRPr="009B6B1F" w:rsidRDefault="009B6B1F" w:rsidP="00605046">
      <w:pPr>
        <w:pStyle w:val="NoSpacing"/>
      </w:pPr>
      <w:r w:rsidRPr="009B6B1F">
        <w:t>Test name: Choose destination</w:t>
      </w:r>
    </w:p>
    <w:p w14:paraId="218A469C" w14:textId="77777777" w:rsidR="009B6B1F" w:rsidRPr="009B6B1F" w:rsidRDefault="009B6B1F" w:rsidP="00605046">
      <w:pPr>
        <w:pStyle w:val="NoSpacing"/>
      </w:pPr>
      <w:r w:rsidRPr="009B6B1F">
        <w:t>Test number: 35</w:t>
      </w:r>
    </w:p>
    <w:p w14:paraId="50C3837F" w14:textId="77777777" w:rsidR="009B6B1F" w:rsidRPr="009B6B1F" w:rsidRDefault="009B6B1F" w:rsidP="00605046">
      <w:pPr>
        <w:pStyle w:val="NoSpacing"/>
      </w:pPr>
      <w:r w:rsidRPr="009B6B1F">
        <w:t>Element being tested: Delivery location field</w:t>
      </w:r>
    </w:p>
    <w:p w14:paraId="77987B25" w14:textId="77777777" w:rsidR="009B6B1F" w:rsidRPr="009B6B1F" w:rsidRDefault="009B6B1F" w:rsidP="00605046">
      <w:pPr>
        <w:pStyle w:val="NoSpacing"/>
      </w:pPr>
      <w:r w:rsidRPr="009B6B1F">
        <w:t>Preconditions: The user is on the "I want food" view and has taped the select location button.</w:t>
      </w:r>
    </w:p>
    <w:p w14:paraId="2FB93CBE" w14:textId="77777777" w:rsidR="009B6B1F" w:rsidRPr="009B6B1F" w:rsidRDefault="009B6B1F" w:rsidP="00605046">
      <w:pPr>
        <w:pStyle w:val="NoSpacing"/>
      </w:pPr>
      <w:r w:rsidRPr="009B6B1F">
        <w:t>Test procedure: The user will tap the field and enter his location using his keyboard.</w:t>
      </w:r>
    </w:p>
    <w:p w14:paraId="705C1A10" w14:textId="77777777" w:rsidR="009B6B1F" w:rsidRPr="009B6B1F" w:rsidRDefault="009B6B1F" w:rsidP="00605046">
      <w:pPr>
        <w:pStyle w:val="NoSpacing"/>
      </w:pPr>
      <w:r w:rsidRPr="009B6B1F">
        <w:t>Expected outcome: Known locations should be auto-completed as the user types.</w:t>
      </w:r>
    </w:p>
    <w:p w14:paraId="117B9140" w14:textId="77777777" w:rsidR="009B6B1F" w:rsidRDefault="009B6B1F" w:rsidP="00605046">
      <w:pPr>
        <w:pStyle w:val="NoSpacing"/>
        <w:rPr>
          <w:b/>
          <w:bCs/>
        </w:rPr>
      </w:pPr>
      <w:r w:rsidRPr="009B6B1F">
        <w:t xml:space="preserve">Results: </w:t>
      </w:r>
    </w:p>
    <w:p w14:paraId="6A83B7B3" w14:textId="603BCFBA" w:rsidR="00D00B48" w:rsidRDefault="000118E7" w:rsidP="00D2554A">
      <w:pPr>
        <w:pStyle w:val="Heading3"/>
        <w:rPr>
          <w:ins w:id="306" w:author="Birmingham, William P." w:date="2015-12-06T15:52:00Z"/>
        </w:rPr>
      </w:pPr>
      <w:bookmarkStart w:id="307" w:name="_Toc437428800"/>
      <w:r>
        <w:t>3</w:t>
      </w:r>
      <w:ins w:id="308" w:author="Birmingham, William P." w:date="2015-12-06T15:52:00Z">
        <w:r w:rsidR="00712D42">
          <w:t>.2.6</w:t>
        </w:r>
        <w:r w:rsidR="00712D42">
          <w:tab/>
        </w:r>
      </w:ins>
      <w:r w:rsidR="009B6B1F">
        <w:t xml:space="preserve">Select Restaurant </w:t>
      </w:r>
      <w:ins w:id="309" w:author="Birmingham, William P." w:date="2015-12-06T15:52:00Z">
        <w:r w:rsidR="00712D42">
          <w:t>view</w:t>
        </w:r>
        <w:bookmarkEnd w:id="305"/>
        <w:bookmarkEnd w:id="307"/>
      </w:ins>
    </w:p>
    <w:p w14:paraId="2BFA2F59" w14:textId="02E37F7A" w:rsidR="009B6B1F" w:rsidRPr="009B6B1F" w:rsidRDefault="009B6B1F" w:rsidP="00605046">
      <w:pPr>
        <w:pStyle w:val="NoSpacing"/>
      </w:pPr>
      <w:bookmarkStart w:id="310" w:name="h.nenmg13b7y88" w:colFirst="0" w:colLast="0"/>
      <w:bookmarkStart w:id="311" w:name="_Toc436863068"/>
      <w:bookmarkEnd w:id="310"/>
      <w:r w:rsidRPr="009B6B1F">
        <w:t xml:space="preserve">Test name: </w:t>
      </w:r>
      <w:r w:rsidR="00DF3CD9">
        <w:t>Top left arrow button</w:t>
      </w:r>
    </w:p>
    <w:p w14:paraId="37F73D07" w14:textId="77777777" w:rsidR="009B6B1F" w:rsidRPr="009B6B1F" w:rsidRDefault="009B6B1F" w:rsidP="00605046">
      <w:pPr>
        <w:pStyle w:val="NoSpacing"/>
      </w:pPr>
      <w:r w:rsidRPr="009B6B1F">
        <w:t>Test number: 36</w:t>
      </w:r>
    </w:p>
    <w:p w14:paraId="22ED0B43" w14:textId="08AE8E2F" w:rsidR="009B6B1F" w:rsidRPr="009B6B1F" w:rsidRDefault="009B6B1F" w:rsidP="00605046">
      <w:pPr>
        <w:pStyle w:val="NoSpacing"/>
      </w:pPr>
      <w:r w:rsidRPr="009B6B1F">
        <w:t xml:space="preserve">Element being tested: </w:t>
      </w:r>
      <w:r w:rsidR="00DF3CD9">
        <w:t>Top left arrow button</w:t>
      </w:r>
    </w:p>
    <w:p w14:paraId="7AD5DB62" w14:textId="77777777" w:rsidR="009B6B1F" w:rsidRPr="009B6B1F" w:rsidRDefault="009B6B1F" w:rsidP="00605046">
      <w:pPr>
        <w:pStyle w:val="NoSpacing"/>
      </w:pPr>
      <w:r w:rsidRPr="009B6B1F">
        <w:t>Preconditions: The user is on the "Select restaurant" view and no restaurant is selected.</w:t>
      </w:r>
    </w:p>
    <w:p w14:paraId="794E3AD4" w14:textId="02C9E6DD" w:rsidR="009B6B1F" w:rsidRPr="009B6B1F" w:rsidRDefault="009B6B1F" w:rsidP="00605046">
      <w:pPr>
        <w:pStyle w:val="NoSpacing"/>
      </w:pPr>
      <w:r w:rsidRPr="009B6B1F">
        <w:t xml:space="preserve">Test procedure: The user will tap the </w:t>
      </w:r>
      <w:r w:rsidR="00DF3CD9">
        <w:t>top left arrow button</w:t>
      </w:r>
      <w:r w:rsidRPr="009B6B1F">
        <w:t>.</w:t>
      </w:r>
    </w:p>
    <w:p w14:paraId="4933DD83" w14:textId="77777777" w:rsidR="009B6B1F" w:rsidRPr="009B6B1F" w:rsidRDefault="009B6B1F" w:rsidP="00605046">
      <w:pPr>
        <w:pStyle w:val="NoSpacing"/>
      </w:pPr>
      <w:r w:rsidRPr="009B6B1F">
        <w:t>Expected outcome: The user will be brought to the "New order" screen with no change to the select restaurant section.</w:t>
      </w:r>
    </w:p>
    <w:p w14:paraId="045FBC12" w14:textId="77777777" w:rsidR="00605046" w:rsidRDefault="009B6B1F" w:rsidP="00605046">
      <w:pPr>
        <w:pStyle w:val="NoSpacing"/>
      </w:pPr>
      <w:r w:rsidRPr="009B6B1F">
        <w:t xml:space="preserve">Results: </w:t>
      </w:r>
    </w:p>
    <w:p w14:paraId="325186B1" w14:textId="67BEC305" w:rsidR="00605046" w:rsidRDefault="00605046" w:rsidP="00605046">
      <w:pPr>
        <w:pStyle w:val="NoSpacing"/>
      </w:pPr>
    </w:p>
    <w:p w14:paraId="325186B1" w14:textId="67BEC305" w:rsidR="009B6B1F" w:rsidRPr="009B6B1F" w:rsidRDefault="009B6B1F" w:rsidP="00605046">
      <w:pPr>
        <w:pStyle w:val="NoSpacing"/>
      </w:pPr>
      <w:r w:rsidRPr="009B6B1F">
        <w:t>Test name: Select a restaurant</w:t>
      </w:r>
    </w:p>
    <w:p w14:paraId="7CA8FF3A" w14:textId="77777777" w:rsidR="009B6B1F" w:rsidRPr="009B6B1F" w:rsidRDefault="009B6B1F" w:rsidP="00605046">
      <w:pPr>
        <w:pStyle w:val="NoSpacing"/>
      </w:pPr>
      <w:r w:rsidRPr="009B6B1F">
        <w:t>Test number: 37</w:t>
      </w:r>
    </w:p>
    <w:p w14:paraId="7A54467C" w14:textId="77777777" w:rsidR="009B6B1F" w:rsidRPr="009B6B1F" w:rsidRDefault="009B6B1F" w:rsidP="00605046">
      <w:pPr>
        <w:pStyle w:val="NoSpacing"/>
      </w:pPr>
      <w:r w:rsidRPr="009B6B1F">
        <w:t>Element being tested: Checkmark</w:t>
      </w:r>
    </w:p>
    <w:p w14:paraId="0E20EAFA" w14:textId="77777777" w:rsidR="009B6B1F" w:rsidRPr="009B6B1F" w:rsidRDefault="009B6B1F" w:rsidP="00605046">
      <w:pPr>
        <w:pStyle w:val="NoSpacing"/>
      </w:pPr>
      <w:r w:rsidRPr="009B6B1F">
        <w:t>Preconditions: The user is on the "Select restaurant" view.</w:t>
      </w:r>
    </w:p>
    <w:p w14:paraId="1FE329E7" w14:textId="77777777" w:rsidR="009B6B1F" w:rsidRPr="009B6B1F" w:rsidRDefault="009B6B1F" w:rsidP="00605046">
      <w:pPr>
        <w:pStyle w:val="NoSpacing"/>
      </w:pPr>
      <w:r w:rsidRPr="009B6B1F">
        <w:t>Test procedure: The user will tap a restaurant.</w:t>
      </w:r>
    </w:p>
    <w:p w14:paraId="68CB356B" w14:textId="77777777" w:rsidR="009B6B1F" w:rsidRPr="009B6B1F" w:rsidRDefault="009B6B1F" w:rsidP="00605046">
      <w:pPr>
        <w:pStyle w:val="NoSpacing"/>
      </w:pPr>
      <w:r w:rsidRPr="009B6B1F">
        <w:t>Expected outcome: A checkmark will appear next to the restaurant selected.</w:t>
      </w:r>
    </w:p>
    <w:p w14:paraId="41672B32" w14:textId="77777777" w:rsidR="00605046" w:rsidRDefault="009B6B1F" w:rsidP="00605046">
      <w:pPr>
        <w:pStyle w:val="NoSpacing"/>
      </w:pPr>
      <w:r w:rsidRPr="009B6B1F">
        <w:t xml:space="preserve">Results: </w:t>
      </w:r>
    </w:p>
    <w:p w14:paraId="12136A5C" w14:textId="1F3FE380" w:rsidR="00605046" w:rsidRDefault="00605046" w:rsidP="00605046">
      <w:pPr>
        <w:pStyle w:val="NoSpacing"/>
      </w:pPr>
    </w:p>
    <w:p w14:paraId="12136A5C" w14:textId="1F3FE380" w:rsidR="009B6B1F" w:rsidRPr="009B6B1F" w:rsidRDefault="009B6B1F" w:rsidP="00605046">
      <w:pPr>
        <w:pStyle w:val="NoSpacing"/>
      </w:pPr>
      <w:r w:rsidRPr="009B6B1F">
        <w:t xml:space="preserve">Test name: </w:t>
      </w:r>
      <w:r w:rsidR="00DF3CD9">
        <w:t>Top left arrow button</w:t>
      </w:r>
    </w:p>
    <w:p w14:paraId="0DE416BA" w14:textId="77777777" w:rsidR="009B6B1F" w:rsidRPr="009B6B1F" w:rsidRDefault="009B6B1F" w:rsidP="00605046">
      <w:pPr>
        <w:pStyle w:val="NoSpacing"/>
      </w:pPr>
      <w:r w:rsidRPr="009B6B1F">
        <w:t>Test number: 38</w:t>
      </w:r>
    </w:p>
    <w:p w14:paraId="0248A61B" w14:textId="46CFA83C" w:rsidR="009B6B1F" w:rsidRPr="009B6B1F" w:rsidRDefault="009B6B1F" w:rsidP="00605046">
      <w:pPr>
        <w:pStyle w:val="NoSpacing"/>
      </w:pPr>
      <w:r w:rsidRPr="009B6B1F">
        <w:t xml:space="preserve">Element being tested: </w:t>
      </w:r>
      <w:r w:rsidR="00DF3CD9">
        <w:t>Top left arrow button</w:t>
      </w:r>
    </w:p>
    <w:p w14:paraId="381906B1" w14:textId="77777777" w:rsidR="009B6B1F" w:rsidRPr="009B6B1F" w:rsidRDefault="009B6B1F" w:rsidP="00605046">
      <w:pPr>
        <w:pStyle w:val="NoSpacing"/>
      </w:pPr>
      <w:r w:rsidRPr="009B6B1F">
        <w:t>Preconditions: The user is on the "Select restaurant" view.</w:t>
      </w:r>
    </w:p>
    <w:p w14:paraId="33228693" w14:textId="7192708E" w:rsidR="009B6B1F" w:rsidRPr="009B6B1F" w:rsidRDefault="009B6B1F" w:rsidP="00605046">
      <w:pPr>
        <w:pStyle w:val="NoSpacing"/>
      </w:pPr>
      <w:r w:rsidRPr="009B6B1F">
        <w:t xml:space="preserve">Test procedure: The user will tap the </w:t>
      </w:r>
      <w:r w:rsidR="00DF3CD9">
        <w:t>top left arrow button</w:t>
      </w:r>
      <w:r w:rsidRPr="009B6B1F">
        <w:t>.</w:t>
      </w:r>
    </w:p>
    <w:p w14:paraId="4E9190D0" w14:textId="77777777" w:rsidR="009B6B1F" w:rsidRPr="009B6B1F" w:rsidRDefault="009B6B1F" w:rsidP="00605046">
      <w:pPr>
        <w:pStyle w:val="NoSpacing"/>
      </w:pPr>
      <w:r w:rsidRPr="009B6B1F">
        <w:t>Expected outcome: The user will be brought to the "New order" screen and the restaurant with the checkmark next to it will be in the restaurant section.</w:t>
      </w:r>
    </w:p>
    <w:p w14:paraId="6C5E3EE0" w14:textId="77777777" w:rsidR="009B6B1F" w:rsidRDefault="009B6B1F" w:rsidP="00605046">
      <w:pPr>
        <w:pStyle w:val="NoSpacing"/>
      </w:pPr>
      <w:r w:rsidRPr="009B6B1F">
        <w:t xml:space="preserve">Results: </w:t>
      </w:r>
      <w:ins w:id="312" w:author="Birmingham, William P." w:date="2015-12-06T15:52:00Z">
        <w:r w:rsidR="009502F8">
          <w:rPr>
            <w:rStyle w:val="CommentReference"/>
            <w:b/>
          </w:rPr>
          <w:commentReference w:id="313"/>
        </w:r>
      </w:ins>
    </w:p>
    <w:p w14:paraId="7E641A3E" w14:textId="10DE7B8B" w:rsidR="00D00B48" w:rsidRDefault="000118E7" w:rsidP="00D2554A">
      <w:pPr>
        <w:pStyle w:val="Heading3"/>
        <w:rPr>
          <w:ins w:id="314" w:author="Birmingham, William P." w:date="2015-12-06T15:52:00Z"/>
        </w:rPr>
      </w:pPr>
      <w:bookmarkStart w:id="315" w:name="_Toc437428801"/>
      <w:r>
        <w:t>3</w:t>
      </w:r>
      <w:ins w:id="316" w:author="Birmingham, William P." w:date="2015-12-06T15:52:00Z">
        <w:r w:rsidR="00712D42">
          <w:t>.2.7</w:t>
        </w:r>
        <w:r w:rsidR="00712D42">
          <w:tab/>
        </w:r>
      </w:ins>
      <w:r w:rsidR="009B6B1F">
        <w:t>Food Item</w:t>
      </w:r>
      <w:ins w:id="317" w:author="Birmingham, William P." w:date="2015-12-06T15:52:00Z">
        <w:r w:rsidR="00712D42">
          <w:t xml:space="preserve"> view</w:t>
        </w:r>
        <w:bookmarkEnd w:id="311"/>
        <w:bookmarkEnd w:id="315"/>
      </w:ins>
    </w:p>
    <w:p w14:paraId="62112963" w14:textId="637CED07" w:rsidR="009B6B1F" w:rsidRPr="009B6B1F" w:rsidRDefault="009B6B1F" w:rsidP="00605046">
      <w:pPr>
        <w:pStyle w:val="NoSpacing"/>
      </w:pPr>
      <w:bookmarkStart w:id="318" w:name="h.axbh40c8ro90" w:colFirst="0" w:colLast="0"/>
      <w:bookmarkStart w:id="319" w:name="_Toc436863069"/>
      <w:bookmarkEnd w:id="318"/>
      <w:r w:rsidRPr="009B6B1F">
        <w:t xml:space="preserve">Test name: </w:t>
      </w:r>
      <w:r w:rsidR="00DF3CD9">
        <w:t>Top left arrow button</w:t>
      </w:r>
    </w:p>
    <w:p w14:paraId="476D9F5E" w14:textId="77777777" w:rsidR="009B6B1F" w:rsidRPr="009B6B1F" w:rsidRDefault="009B6B1F" w:rsidP="00605046">
      <w:pPr>
        <w:pStyle w:val="NoSpacing"/>
      </w:pPr>
      <w:r w:rsidRPr="009B6B1F">
        <w:t>Test number: 39</w:t>
      </w:r>
    </w:p>
    <w:p w14:paraId="5387C246" w14:textId="2D4F2243" w:rsidR="009B6B1F" w:rsidRPr="009B6B1F" w:rsidRDefault="009B6B1F" w:rsidP="00605046">
      <w:pPr>
        <w:pStyle w:val="NoSpacing"/>
      </w:pPr>
      <w:r w:rsidRPr="009B6B1F">
        <w:t xml:space="preserve">Element being tested: </w:t>
      </w:r>
      <w:r w:rsidR="00DF3CD9">
        <w:t>Top left arrow button</w:t>
      </w:r>
    </w:p>
    <w:p w14:paraId="1A34CB34" w14:textId="77777777" w:rsidR="009B6B1F" w:rsidRPr="009B6B1F" w:rsidRDefault="009B6B1F" w:rsidP="00605046">
      <w:pPr>
        <w:pStyle w:val="NoSpacing"/>
      </w:pPr>
      <w:r w:rsidRPr="009B6B1F">
        <w:t>Preconditions: The user is on the "food item" view and nothing has been put into the food item field.</w:t>
      </w:r>
    </w:p>
    <w:p w14:paraId="76644036" w14:textId="33F42DD8" w:rsidR="009B6B1F" w:rsidRPr="009B6B1F" w:rsidRDefault="009B6B1F" w:rsidP="00605046">
      <w:pPr>
        <w:pStyle w:val="NoSpacing"/>
      </w:pPr>
      <w:r w:rsidRPr="009B6B1F">
        <w:t xml:space="preserve">Test procedure: The user will tap the </w:t>
      </w:r>
      <w:r w:rsidR="00DF3CD9">
        <w:t>top left arrow button</w:t>
      </w:r>
      <w:r w:rsidRPr="009B6B1F">
        <w:t>.</w:t>
      </w:r>
    </w:p>
    <w:p w14:paraId="7F004BE7" w14:textId="77777777" w:rsidR="009B6B1F" w:rsidRPr="009B6B1F" w:rsidRDefault="009B6B1F" w:rsidP="00605046">
      <w:pPr>
        <w:pStyle w:val="NoSpacing"/>
      </w:pPr>
      <w:r w:rsidRPr="009B6B1F">
        <w:t>Expected outcome: The user will be brought to the "New order" screen and there will be no changes to the food section.</w:t>
      </w:r>
    </w:p>
    <w:p w14:paraId="29070679" w14:textId="77777777" w:rsidR="00605046" w:rsidRDefault="009B6B1F" w:rsidP="00605046">
      <w:pPr>
        <w:pStyle w:val="NoSpacing"/>
      </w:pPr>
      <w:r w:rsidRPr="009B6B1F">
        <w:t xml:space="preserve">Results: </w:t>
      </w:r>
    </w:p>
    <w:p w14:paraId="56922583" w14:textId="50D81720" w:rsidR="00605046" w:rsidRDefault="00605046" w:rsidP="00605046">
      <w:pPr>
        <w:pStyle w:val="NoSpacing"/>
      </w:pPr>
    </w:p>
    <w:p w14:paraId="56922583" w14:textId="50D81720" w:rsidR="009B6B1F" w:rsidRPr="009B6B1F" w:rsidRDefault="009B6B1F" w:rsidP="00605046">
      <w:pPr>
        <w:pStyle w:val="NoSpacing"/>
      </w:pPr>
      <w:r w:rsidRPr="009B6B1F">
        <w:t xml:space="preserve">Test name: </w:t>
      </w:r>
      <w:r w:rsidR="00DF3CD9">
        <w:t>Top left arrow button</w:t>
      </w:r>
    </w:p>
    <w:p w14:paraId="3FB5FC3D" w14:textId="77777777" w:rsidR="009B6B1F" w:rsidRPr="009B6B1F" w:rsidRDefault="009B6B1F" w:rsidP="00605046">
      <w:pPr>
        <w:pStyle w:val="NoSpacing"/>
      </w:pPr>
      <w:r w:rsidRPr="009B6B1F">
        <w:t>Test number: 40</w:t>
      </w:r>
    </w:p>
    <w:p w14:paraId="439A8E58" w14:textId="3AD00539" w:rsidR="009B6B1F" w:rsidRPr="009B6B1F" w:rsidRDefault="009B6B1F" w:rsidP="00605046">
      <w:pPr>
        <w:pStyle w:val="NoSpacing"/>
      </w:pPr>
      <w:r w:rsidRPr="009B6B1F">
        <w:t xml:space="preserve">Element being tested: </w:t>
      </w:r>
      <w:r w:rsidR="00DF3CD9">
        <w:t>Top left arrow button</w:t>
      </w:r>
    </w:p>
    <w:p w14:paraId="1B53AC2C" w14:textId="77777777" w:rsidR="009B6B1F" w:rsidRPr="009B6B1F" w:rsidRDefault="009B6B1F" w:rsidP="00605046">
      <w:pPr>
        <w:pStyle w:val="NoSpacing"/>
      </w:pPr>
      <w:r w:rsidRPr="009B6B1F">
        <w:t>Preconditions: The user is on the "food item" view and there is information in the food item field.</w:t>
      </w:r>
    </w:p>
    <w:p w14:paraId="7400E488" w14:textId="186B4890" w:rsidR="009B6B1F" w:rsidRPr="009B6B1F" w:rsidRDefault="009B6B1F" w:rsidP="00605046">
      <w:pPr>
        <w:pStyle w:val="NoSpacing"/>
      </w:pPr>
      <w:r w:rsidRPr="009B6B1F">
        <w:t xml:space="preserve">Test procedure: The user will tap the </w:t>
      </w:r>
      <w:r w:rsidR="00DF3CD9">
        <w:t>top left arrow button</w:t>
      </w:r>
      <w:r w:rsidRPr="009B6B1F">
        <w:t>.</w:t>
      </w:r>
    </w:p>
    <w:p w14:paraId="614C195C" w14:textId="075EDF2A" w:rsidR="009B6B1F" w:rsidRPr="009B6B1F" w:rsidRDefault="009B6B1F" w:rsidP="00605046">
      <w:pPr>
        <w:pStyle w:val="NoSpacing"/>
      </w:pPr>
      <w:r w:rsidRPr="009B6B1F">
        <w:t xml:space="preserve">Expected outcome: The user will be brought to the "New order" screen and the food item </w:t>
      </w:r>
      <w:r w:rsidR="00F46B03">
        <w:t>he</w:t>
      </w:r>
      <w:r w:rsidRPr="009B6B1F">
        <w:t xml:space="preserve"> typed will be in the food section.</w:t>
      </w:r>
    </w:p>
    <w:p w14:paraId="111C9011" w14:textId="77777777" w:rsidR="009B6B1F" w:rsidRDefault="009B6B1F" w:rsidP="00605046">
      <w:pPr>
        <w:pStyle w:val="NoSpacing"/>
        <w:rPr>
          <w:b/>
          <w:bCs/>
        </w:rPr>
      </w:pPr>
      <w:r w:rsidRPr="009B6B1F">
        <w:t xml:space="preserve">Results: </w:t>
      </w:r>
    </w:p>
    <w:p w14:paraId="1448E610" w14:textId="6D054494" w:rsidR="00D00B48" w:rsidRDefault="000118E7" w:rsidP="00D2554A">
      <w:pPr>
        <w:pStyle w:val="Heading3"/>
        <w:rPr>
          <w:ins w:id="320" w:author="Birmingham, William P." w:date="2015-12-06T15:52:00Z"/>
        </w:rPr>
      </w:pPr>
      <w:bookmarkStart w:id="321" w:name="_Toc437428802"/>
      <w:r>
        <w:t>3</w:t>
      </w:r>
      <w:ins w:id="322" w:author="Birmingham, William P." w:date="2015-12-06T15:52:00Z">
        <w:r w:rsidR="00712D42">
          <w:t>.2.8</w:t>
        </w:r>
        <w:r w:rsidR="00712D42">
          <w:tab/>
        </w:r>
      </w:ins>
      <w:r w:rsidR="009B6B1F">
        <w:t>Available Drivers</w:t>
      </w:r>
      <w:ins w:id="323" w:author="Birmingham, William P." w:date="2015-12-06T15:52:00Z">
        <w:r w:rsidR="00712D42">
          <w:t xml:space="preserve"> view</w:t>
        </w:r>
        <w:bookmarkEnd w:id="319"/>
        <w:bookmarkEnd w:id="321"/>
      </w:ins>
    </w:p>
    <w:p w14:paraId="4D7A14D9" w14:textId="77777777" w:rsidR="009B6B1F" w:rsidRPr="009B6B1F" w:rsidRDefault="009B6B1F" w:rsidP="00605046">
      <w:pPr>
        <w:pStyle w:val="NoSpacing"/>
      </w:pPr>
      <w:bookmarkStart w:id="324" w:name="h.3q72e6ny3xsn" w:colFirst="0" w:colLast="0"/>
      <w:bookmarkStart w:id="325" w:name="_Toc436863070"/>
      <w:bookmarkEnd w:id="324"/>
      <w:r w:rsidRPr="009B6B1F">
        <w:t>Test name: Select any driver</w:t>
      </w:r>
    </w:p>
    <w:p w14:paraId="5F7EA9A3" w14:textId="77777777" w:rsidR="009B6B1F" w:rsidRPr="009B6B1F" w:rsidRDefault="009B6B1F" w:rsidP="00605046">
      <w:pPr>
        <w:pStyle w:val="NoSpacing"/>
      </w:pPr>
      <w:r w:rsidRPr="009B6B1F">
        <w:t>Test number: 41</w:t>
      </w:r>
    </w:p>
    <w:p w14:paraId="193EC622" w14:textId="77777777" w:rsidR="009B6B1F" w:rsidRPr="009B6B1F" w:rsidRDefault="009B6B1F" w:rsidP="00605046">
      <w:pPr>
        <w:pStyle w:val="NoSpacing"/>
      </w:pPr>
      <w:r w:rsidRPr="009B6B1F">
        <w:t>Element being tested: Any driver list item</w:t>
      </w:r>
    </w:p>
    <w:p w14:paraId="1843B9C1" w14:textId="2E64C832" w:rsidR="009B6B1F" w:rsidRPr="009B6B1F" w:rsidRDefault="009B6B1F" w:rsidP="00605046">
      <w:pPr>
        <w:pStyle w:val="NoSpacing"/>
      </w:pPr>
      <w:r w:rsidRPr="009B6B1F">
        <w:t xml:space="preserve">Preconditions: The user is on the "Available drivers" view. </w:t>
      </w:r>
      <w:r w:rsidR="00F46B03" w:rsidRPr="009B6B1F">
        <w:t>An</w:t>
      </w:r>
      <w:r w:rsidRPr="009B6B1F">
        <w:t xml:space="preserve"> element other than "any driver" is selected</w:t>
      </w:r>
    </w:p>
    <w:p w14:paraId="7939EBD0" w14:textId="77777777" w:rsidR="009B6B1F" w:rsidRPr="009B6B1F" w:rsidRDefault="009B6B1F" w:rsidP="00605046">
      <w:pPr>
        <w:pStyle w:val="NoSpacing"/>
      </w:pPr>
      <w:r w:rsidRPr="009B6B1F">
        <w:t>Test procedure: The user will tap the "any driver" list item</w:t>
      </w:r>
    </w:p>
    <w:p w14:paraId="3E188E70" w14:textId="77777777" w:rsidR="009B6B1F" w:rsidRPr="009B6B1F" w:rsidRDefault="009B6B1F" w:rsidP="00605046">
      <w:pPr>
        <w:pStyle w:val="NoSpacing"/>
      </w:pPr>
      <w:r w:rsidRPr="009B6B1F">
        <w:t xml:space="preserve">Expected outcome: The previously selected field will be deselected, and the "any driver" field will be selected. </w:t>
      </w:r>
    </w:p>
    <w:p w14:paraId="0CEFDD0D" w14:textId="77777777" w:rsidR="00605046" w:rsidRDefault="009B6B1F" w:rsidP="00605046">
      <w:pPr>
        <w:pStyle w:val="NoSpacing"/>
      </w:pPr>
      <w:r w:rsidRPr="009B6B1F">
        <w:t xml:space="preserve">Results: </w:t>
      </w:r>
    </w:p>
    <w:p w14:paraId="117BADCC" w14:textId="68FFF08C" w:rsidR="00605046" w:rsidRDefault="00605046" w:rsidP="00605046">
      <w:pPr>
        <w:pStyle w:val="NoSpacing"/>
      </w:pPr>
    </w:p>
    <w:p w14:paraId="117BADCC" w14:textId="68FFF08C" w:rsidR="009B6B1F" w:rsidRPr="009B6B1F" w:rsidRDefault="009B6B1F" w:rsidP="00605046">
      <w:pPr>
        <w:pStyle w:val="NoSpacing"/>
      </w:pPr>
      <w:r w:rsidRPr="009B6B1F">
        <w:lastRenderedPageBreak/>
        <w:t>Test name: Select any driver (already selected)</w:t>
      </w:r>
    </w:p>
    <w:p w14:paraId="50C72ADF" w14:textId="77777777" w:rsidR="009B6B1F" w:rsidRPr="009B6B1F" w:rsidRDefault="009B6B1F" w:rsidP="00605046">
      <w:pPr>
        <w:pStyle w:val="NoSpacing"/>
      </w:pPr>
      <w:r w:rsidRPr="009B6B1F">
        <w:t>Test number: 42</w:t>
      </w:r>
    </w:p>
    <w:p w14:paraId="03C49CF5" w14:textId="77777777" w:rsidR="009B6B1F" w:rsidRPr="009B6B1F" w:rsidRDefault="009B6B1F" w:rsidP="00605046">
      <w:pPr>
        <w:pStyle w:val="NoSpacing"/>
      </w:pPr>
      <w:r w:rsidRPr="009B6B1F">
        <w:t>Element being tested: Any driver list item</w:t>
      </w:r>
    </w:p>
    <w:p w14:paraId="28C624B8" w14:textId="02640263" w:rsidR="009B6B1F" w:rsidRPr="009B6B1F" w:rsidRDefault="009B6B1F" w:rsidP="00605046">
      <w:pPr>
        <w:pStyle w:val="NoSpacing"/>
      </w:pPr>
      <w:r w:rsidRPr="009B6B1F">
        <w:t xml:space="preserve">Preconditions: The user is on the "Available drivers" view. </w:t>
      </w:r>
      <w:r w:rsidR="00F46B03" w:rsidRPr="009B6B1F">
        <w:t>The</w:t>
      </w:r>
      <w:r w:rsidRPr="009B6B1F">
        <w:t xml:space="preserve"> "any driver" list item is already selected.</w:t>
      </w:r>
    </w:p>
    <w:p w14:paraId="547B65C8" w14:textId="77777777" w:rsidR="009B6B1F" w:rsidRPr="009B6B1F" w:rsidRDefault="009B6B1F" w:rsidP="00605046">
      <w:pPr>
        <w:pStyle w:val="NoSpacing"/>
      </w:pPr>
      <w:r w:rsidRPr="009B6B1F">
        <w:t>Test procedure: The user will tap the "any driver" list item.</w:t>
      </w:r>
    </w:p>
    <w:p w14:paraId="1CFC99AD" w14:textId="77777777" w:rsidR="009B6B1F" w:rsidRPr="009B6B1F" w:rsidRDefault="009B6B1F" w:rsidP="00605046">
      <w:pPr>
        <w:pStyle w:val="NoSpacing"/>
      </w:pPr>
      <w:r w:rsidRPr="009B6B1F">
        <w:t>Expected outcome: The selection does not change.</w:t>
      </w:r>
    </w:p>
    <w:p w14:paraId="716074F2" w14:textId="77777777" w:rsidR="00605046" w:rsidRDefault="009B6B1F" w:rsidP="00605046">
      <w:pPr>
        <w:pStyle w:val="NoSpacing"/>
      </w:pPr>
      <w:r w:rsidRPr="009B6B1F">
        <w:t xml:space="preserve">Results: </w:t>
      </w:r>
    </w:p>
    <w:p w14:paraId="24BCC79B" w14:textId="1C736340" w:rsidR="00605046" w:rsidRDefault="00605046" w:rsidP="00605046">
      <w:pPr>
        <w:pStyle w:val="NoSpacing"/>
      </w:pPr>
    </w:p>
    <w:p w14:paraId="24BCC79B" w14:textId="1C736340" w:rsidR="009B6B1F" w:rsidRPr="009B6B1F" w:rsidRDefault="009B6B1F" w:rsidP="00605046">
      <w:pPr>
        <w:pStyle w:val="NoSpacing"/>
      </w:pPr>
      <w:r w:rsidRPr="009B6B1F">
        <w:t>Test name: Available drivers</w:t>
      </w:r>
    </w:p>
    <w:p w14:paraId="794251E2" w14:textId="77777777" w:rsidR="009B6B1F" w:rsidRPr="009B6B1F" w:rsidRDefault="009B6B1F" w:rsidP="00605046">
      <w:pPr>
        <w:pStyle w:val="NoSpacing"/>
      </w:pPr>
      <w:r w:rsidRPr="009B6B1F">
        <w:t>Test number: 43</w:t>
      </w:r>
    </w:p>
    <w:p w14:paraId="004C3D5F" w14:textId="77777777" w:rsidR="009B6B1F" w:rsidRPr="009B6B1F" w:rsidRDefault="009B6B1F" w:rsidP="00605046">
      <w:pPr>
        <w:pStyle w:val="NoSpacing"/>
      </w:pPr>
      <w:r w:rsidRPr="009B6B1F">
        <w:t>Element being tested: Specific drivers' list items</w:t>
      </w:r>
    </w:p>
    <w:p w14:paraId="07DB1924" w14:textId="77777777" w:rsidR="009B6B1F" w:rsidRPr="009B6B1F" w:rsidRDefault="009B6B1F" w:rsidP="00605046">
      <w:pPr>
        <w:pStyle w:val="NoSpacing"/>
      </w:pPr>
      <w:r w:rsidRPr="009B6B1F">
        <w:t>Preconditions: The user is on the "Available drivers" view</w:t>
      </w:r>
    </w:p>
    <w:p w14:paraId="7B603352" w14:textId="77777777" w:rsidR="009B6B1F" w:rsidRPr="009B6B1F" w:rsidRDefault="009B6B1F" w:rsidP="00605046">
      <w:pPr>
        <w:pStyle w:val="NoSpacing"/>
      </w:pPr>
      <w:r w:rsidRPr="009B6B1F">
        <w:t>Test procedure: The user will tap a specific driver's list item.</w:t>
      </w:r>
    </w:p>
    <w:p w14:paraId="349DD6AD" w14:textId="3C12B325" w:rsidR="009B6B1F" w:rsidRPr="009B6B1F" w:rsidRDefault="009B6B1F" w:rsidP="00605046">
      <w:pPr>
        <w:pStyle w:val="NoSpacing"/>
      </w:pPr>
      <w:r w:rsidRPr="009B6B1F">
        <w:t xml:space="preserve">Expected outcome: If another list item is selected, it is deselected. </w:t>
      </w:r>
      <w:r w:rsidR="00F46B03" w:rsidRPr="009B6B1F">
        <w:t>The</w:t>
      </w:r>
      <w:r w:rsidRPr="009B6B1F">
        <w:t xml:space="preserve"> tapped-on list item is selected. </w:t>
      </w:r>
    </w:p>
    <w:p w14:paraId="24D64F47" w14:textId="77777777" w:rsidR="00605046" w:rsidRDefault="009B6B1F" w:rsidP="00605046">
      <w:pPr>
        <w:pStyle w:val="NoSpacing"/>
      </w:pPr>
      <w:r w:rsidRPr="009B6B1F">
        <w:t xml:space="preserve">Results: </w:t>
      </w:r>
    </w:p>
    <w:p w14:paraId="2BFDA751" w14:textId="28132CF5" w:rsidR="00605046" w:rsidRDefault="00605046" w:rsidP="00605046">
      <w:pPr>
        <w:pStyle w:val="NoSpacing"/>
      </w:pPr>
    </w:p>
    <w:p w14:paraId="2BFDA751" w14:textId="28132CF5" w:rsidR="009B6B1F" w:rsidRPr="009B6B1F" w:rsidRDefault="009B6B1F" w:rsidP="00605046">
      <w:pPr>
        <w:pStyle w:val="NoSpacing"/>
      </w:pPr>
      <w:r w:rsidRPr="009B6B1F">
        <w:t xml:space="preserve">Test name: Available drivers </w:t>
      </w:r>
      <w:r w:rsidR="00DF3CD9">
        <w:t>top left arrow button</w:t>
      </w:r>
    </w:p>
    <w:p w14:paraId="3D089349" w14:textId="77777777" w:rsidR="009B6B1F" w:rsidRPr="009B6B1F" w:rsidRDefault="009B6B1F" w:rsidP="00605046">
      <w:pPr>
        <w:pStyle w:val="NoSpacing"/>
      </w:pPr>
      <w:r w:rsidRPr="009B6B1F">
        <w:t>Test number: 44</w:t>
      </w:r>
    </w:p>
    <w:p w14:paraId="0D072E97" w14:textId="490CB82B" w:rsidR="009B6B1F" w:rsidRPr="009B6B1F" w:rsidRDefault="009B6B1F" w:rsidP="00605046">
      <w:pPr>
        <w:pStyle w:val="NoSpacing"/>
      </w:pPr>
      <w:r w:rsidRPr="009B6B1F">
        <w:t xml:space="preserve">Element being tested: </w:t>
      </w:r>
      <w:r w:rsidR="00DF3CD9">
        <w:t>Top left arrow button</w:t>
      </w:r>
      <w:r w:rsidRPr="009B6B1F">
        <w:t xml:space="preserve"> on the "Available drivers" view</w:t>
      </w:r>
    </w:p>
    <w:p w14:paraId="67930CE0" w14:textId="77777777" w:rsidR="009B6B1F" w:rsidRPr="009B6B1F" w:rsidRDefault="009B6B1F" w:rsidP="00605046">
      <w:pPr>
        <w:pStyle w:val="NoSpacing"/>
      </w:pPr>
      <w:r w:rsidRPr="009B6B1F">
        <w:t>Preconditions: The user is on the "Available drivers" view and a driver is selected.</w:t>
      </w:r>
    </w:p>
    <w:p w14:paraId="0F61EC28" w14:textId="54F7AFF7" w:rsidR="009B6B1F" w:rsidRPr="009B6B1F" w:rsidRDefault="009B6B1F" w:rsidP="00605046">
      <w:pPr>
        <w:pStyle w:val="NoSpacing"/>
      </w:pPr>
      <w:r w:rsidRPr="009B6B1F">
        <w:t xml:space="preserve">Test procedure: The user will tap the </w:t>
      </w:r>
      <w:r w:rsidR="00DF3CD9">
        <w:t>top left arrow button</w:t>
      </w:r>
      <w:r w:rsidRPr="009B6B1F">
        <w:t>.</w:t>
      </w:r>
    </w:p>
    <w:p w14:paraId="3AAD7AE5" w14:textId="77777777" w:rsidR="009B6B1F" w:rsidRPr="009B6B1F" w:rsidRDefault="009B6B1F" w:rsidP="00605046">
      <w:pPr>
        <w:pStyle w:val="NoSpacing"/>
      </w:pPr>
      <w:r w:rsidRPr="009B6B1F">
        <w:t>Expected outcome: The user will be taken back to the "New order" view and the driver selected will appear in the delivered by field.</w:t>
      </w:r>
    </w:p>
    <w:p w14:paraId="0258129A" w14:textId="77777777" w:rsidR="00605046" w:rsidRDefault="009B6B1F" w:rsidP="00605046">
      <w:pPr>
        <w:pStyle w:val="NoSpacing"/>
      </w:pPr>
      <w:r w:rsidRPr="009B6B1F">
        <w:t xml:space="preserve">Results: </w:t>
      </w:r>
    </w:p>
    <w:p w14:paraId="347E9FCD" w14:textId="0657A71D" w:rsidR="00605046" w:rsidRDefault="00605046" w:rsidP="00605046">
      <w:pPr>
        <w:pStyle w:val="NoSpacing"/>
      </w:pPr>
    </w:p>
    <w:p w14:paraId="347E9FCD" w14:textId="0657A71D" w:rsidR="009B6B1F" w:rsidRPr="009B6B1F" w:rsidRDefault="009B6B1F" w:rsidP="00605046">
      <w:pPr>
        <w:pStyle w:val="NoSpacing"/>
      </w:pPr>
      <w:r w:rsidRPr="009B6B1F">
        <w:t xml:space="preserve">Test name: Available drivers </w:t>
      </w:r>
      <w:r w:rsidR="00DF3CD9">
        <w:t>top left arrow button</w:t>
      </w:r>
    </w:p>
    <w:p w14:paraId="78C538D6" w14:textId="77777777" w:rsidR="009B6B1F" w:rsidRPr="009B6B1F" w:rsidRDefault="009B6B1F" w:rsidP="00605046">
      <w:pPr>
        <w:pStyle w:val="NoSpacing"/>
      </w:pPr>
      <w:r w:rsidRPr="009B6B1F">
        <w:t>Test number: 45</w:t>
      </w:r>
    </w:p>
    <w:p w14:paraId="412260E1" w14:textId="4012D78F" w:rsidR="009B6B1F" w:rsidRPr="009B6B1F" w:rsidRDefault="009B6B1F" w:rsidP="00605046">
      <w:pPr>
        <w:pStyle w:val="NoSpacing"/>
      </w:pPr>
      <w:r w:rsidRPr="009B6B1F">
        <w:t xml:space="preserve">Element being tested: </w:t>
      </w:r>
      <w:r w:rsidR="00DF3CD9">
        <w:t>Top left arrow button</w:t>
      </w:r>
      <w:r w:rsidRPr="009B6B1F">
        <w:t xml:space="preserve"> on the "Available drivers" view</w:t>
      </w:r>
    </w:p>
    <w:p w14:paraId="5EEB6A62" w14:textId="77777777" w:rsidR="009B6B1F" w:rsidRPr="009B6B1F" w:rsidRDefault="009B6B1F" w:rsidP="00605046">
      <w:pPr>
        <w:pStyle w:val="NoSpacing"/>
      </w:pPr>
      <w:r w:rsidRPr="009B6B1F">
        <w:t>Preconditions: The user is on the "Available drivers" view and a driver is not selected.</w:t>
      </w:r>
    </w:p>
    <w:p w14:paraId="085D18DB" w14:textId="2C4A4118" w:rsidR="009B6B1F" w:rsidRPr="009B6B1F" w:rsidRDefault="009B6B1F" w:rsidP="00605046">
      <w:pPr>
        <w:pStyle w:val="NoSpacing"/>
      </w:pPr>
      <w:r w:rsidRPr="009B6B1F">
        <w:t xml:space="preserve">Test procedure: The user will tap the </w:t>
      </w:r>
      <w:r w:rsidR="00DF3CD9">
        <w:t>top left arrow button</w:t>
      </w:r>
      <w:r w:rsidRPr="009B6B1F">
        <w:t>.</w:t>
      </w:r>
    </w:p>
    <w:p w14:paraId="768F4892" w14:textId="77777777" w:rsidR="009B6B1F" w:rsidRPr="009B6B1F" w:rsidRDefault="009B6B1F" w:rsidP="00605046">
      <w:pPr>
        <w:pStyle w:val="NoSpacing"/>
      </w:pPr>
      <w:r w:rsidRPr="009B6B1F">
        <w:t>Expected outcome: The user will be taken back to the "New order" view and nothing will have changed in the delivered by field.</w:t>
      </w:r>
    </w:p>
    <w:p w14:paraId="10DC361E" w14:textId="77777777" w:rsidR="009B6B1F" w:rsidRDefault="009B6B1F" w:rsidP="00605046">
      <w:pPr>
        <w:pStyle w:val="NoSpacing"/>
        <w:rPr>
          <w:b/>
          <w:bCs/>
        </w:rPr>
      </w:pPr>
      <w:r w:rsidRPr="009B6B1F">
        <w:t xml:space="preserve">Results: </w:t>
      </w:r>
    </w:p>
    <w:p w14:paraId="55685AF3" w14:textId="49FD933F" w:rsidR="00D00B48" w:rsidRDefault="000118E7" w:rsidP="00D2554A">
      <w:pPr>
        <w:pStyle w:val="Heading3"/>
        <w:rPr>
          <w:ins w:id="326" w:author="Birmingham, William P." w:date="2015-12-06T15:52:00Z"/>
        </w:rPr>
      </w:pPr>
      <w:bookmarkStart w:id="327" w:name="_Toc437428803"/>
      <w:r>
        <w:t>3</w:t>
      </w:r>
      <w:ins w:id="328" w:author="Birmingham, William P." w:date="2015-12-06T15:52:00Z">
        <w:r w:rsidR="00712D42">
          <w:t>.2.9</w:t>
        </w:r>
        <w:r w:rsidR="00712D42">
          <w:tab/>
        </w:r>
      </w:ins>
      <w:r w:rsidR="009B6B1F">
        <w:t>Delivery</w:t>
      </w:r>
      <w:ins w:id="329" w:author="Birmingham, William P." w:date="2015-12-06T15:52:00Z">
        <w:r w:rsidR="00712D42">
          <w:t xml:space="preserve"> </w:t>
        </w:r>
      </w:ins>
      <w:r w:rsidR="009B6B1F">
        <w:t>L</w:t>
      </w:r>
      <w:ins w:id="330" w:author="Birmingham, William P." w:date="2015-12-06T15:52:00Z">
        <w:r w:rsidR="00712D42">
          <w:t>ocation view</w:t>
        </w:r>
        <w:bookmarkEnd w:id="325"/>
        <w:bookmarkEnd w:id="327"/>
      </w:ins>
    </w:p>
    <w:p w14:paraId="2338D782" w14:textId="77777777" w:rsidR="009B6B1F" w:rsidRPr="009B6B1F" w:rsidRDefault="009B6B1F" w:rsidP="00605046">
      <w:pPr>
        <w:pStyle w:val="NoSpacing"/>
      </w:pPr>
      <w:bookmarkStart w:id="331" w:name="h.gs6vzheay5k" w:colFirst="0" w:colLast="0"/>
      <w:bookmarkStart w:id="332" w:name="_Toc436863071"/>
      <w:bookmarkEnd w:id="331"/>
      <w:r w:rsidRPr="009B6B1F">
        <w:t>Test name: Custom delivery location.</w:t>
      </w:r>
    </w:p>
    <w:p w14:paraId="56B052D8" w14:textId="77777777" w:rsidR="009B6B1F" w:rsidRPr="009B6B1F" w:rsidRDefault="009B6B1F" w:rsidP="00605046">
      <w:pPr>
        <w:pStyle w:val="NoSpacing"/>
      </w:pPr>
      <w:r w:rsidRPr="009B6B1F">
        <w:t>Test number: 46</w:t>
      </w:r>
    </w:p>
    <w:p w14:paraId="45670049" w14:textId="77777777" w:rsidR="009B6B1F" w:rsidRPr="009B6B1F" w:rsidRDefault="009B6B1F" w:rsidP="00605046">
      <w:pPr>
        <w:pStyle w:val="NoSpacing"/>
      </w:pPr>
      <w:r w:rsidRPr="009B6B1F">
        <w:t>Element being tested: Custom delivery location text field.</w:t>
      </w:r>
    </w:p>
    <w:p w14:paraId="1B82C5DE" w14:textId="77777777" w:rsidR="009B6B1F" w:rsidRPr="009B6B1F" w:rsidRDefault="009B6B1F" w:rsidP="00605046">
      <w:pPr>
        <w:pStyle w:val="NoSpacing"/>
      </w:pPr>
      <w:r w:rsidRPr="009B6B1F">
        <w:t>Preconditions: The user is on the "Delivery location" view.</w:t>
      </w:r>
    </w:p>
    <w:p w14:paraId="02ED84DB" w14:textId="77777777" w:rsidR="009B6B1F" w:rsidRPr="009B6B1F" w:rsidRDefault="009B6B1F" w:rsidP="00605046">
      <w:pPr>
        <w:pStyle w:val="NoSpacing"/>
      </w:pPr>
      <w:r w:rsidRPr="009B6B1F">
        <w:t xml:space="preserve">Test procedure: The user will tap the "enter custom delivery location" text field. </w:t>
      </w:r>
    </w:p>
    <w:p w14:paraId="6D0E89AA" w14:textId="77777777" w:rsidR="009B6B1F" w:rsidRPr="009B6B1F" w:rsidRDefault="009B6B1F" w:rsidP="00605046">
      <w:pPr>
        <w:pStyle w:val="NoSpacing"/>
      </w:pPr>
      <w:r w:rsidRPr="009B6B1F">
        <w:t>Expected outcome: A keyboard will pop up and the user will type the delivery location he would like.</w:t>
      </w:r>
    </w:p>
    <w:p w14:paraId="6D6FA745" w14:textId="77777777" w:rsidR="00605046" w:rsidRDefault="009B6B1F" w:rsidP="00605046">
      <w:pPr>
        <w:pStyle w:val="NoSpacing"/>
      </w:pPr>
      <w:r w:rsidRPr="009B6B1F">
        <w:t xml:space="preserve">Results: </w:t>
      </w:r>
    </w:p>
    <w:p w14:paraId="65A9E849" w14:textId="6F70F857" w:rsidR="00605046" w:rsidRDefault="00605046" w:rsidP="00605046">
      <w:pPr>
        <w:pStyle w:val="NoSpacing"/>
      </w:pPr>
    </w:p>
    <w:p w14:paraId="65A9E849" w14:textId="6F70F857" w:rsidR="009B6B1F" w:rsidRPr="009B6B1F" w:rsidRDefault="009B6B1F" w:rsidP="00605046">
      <w:pPr>
        <w:pStyle w:val="NoSpacing"/>
      </w:pPr>
      <w:r w:rsidRPr="009B6B1F">
        <w:t>Test name: Select delivery location.</w:t>
      </w:r>
    </w:p>
    <w:p w14:paraId="42412205" w14:textId="77777777" w:rsidR="009B6B1F" w:rsidRPr="009B6B1F" w:rsidRDefault="009B6B1F" w:rsidP="00605046">
      <w:pPr>
        <w:pStyle w:val="NoSpacing"/>
      </w:pPr>
      <w:r w:rsidRPr="009B6B1F">
        <w:t>Test number: 47</w:t>
      </w:r>
    </w:p>
    <w:p w14:paraId="57C2EA10" w14:textId="77777777" w:rsidR="009B6B1F" w:rsidRPr="009B6B1F" w:rsidRDefault="009B6B1F" w:rsidP="00605046">
      <w:pPr>
        <w:pStyle w:val="NoSpacing"/>
      </w:pPr>
      <w:r w:rsidRPr="009B6B1F">
        <w:t>Element being tested: Delivery location checkmark</w:t>
      </w:r>
    </w:p>
    <w:p w14:paraId="6B9A5641" w14:textId="77777777" w:rsidR="009B6B1F" w:rsidRPr="009B6B1F" w:rsidRDefault="009B6B1F" w:rsidP="00605046">
      <w:pPr>
        <w:pStyle w:val="NoSpacing"/>
      </w:pPr>
      <w:r w:rsidRPr="009B6B1F">
        <w:t>Preconditions: The user is on the "Delivery location" view.</w:t>
      </w:r>
    </w:p>
    <w:p w14:paraId="1AEBF1C7" w14:textId="77777777" w:rsidR="009B6B1F" w:rsidRPr="009B6B1F" w:rsidRDefault="009B6B1F" w:rsidP="00605046">
      <w:pPr>
        <w:pStyle w:val="NoSpacing"/>
      </w:pPr>
      <w:r w:rsidRPr="009B6B1F">
        <w:lastRenderedPageBreak/>
        <w:t>Test procedure: The user will tap a previously selected location that will appear underneath the "enter custom delivery location" text field.</w:t>
      </w:r>
    </w:p>
    <w:p w14:paraId="68A72400" w14:textId="77777777" w:rsidR="009B6B1F" w:rsidRPr="009B6B1F" w:rsidRDefault="009B6B1F" w:rsidP="00605046">
      <w:pPr>
        <w:pStyle w:val="NoSpacing"/>
      </w:pPr>
      <w:r w:rsidRPr="009B6B1F">
        <w:t>Expected outcome: A checkmark will appear next to that delivery location.</w:t>
      </w:r>
    </w:p>
    <w:p w14:paraId="3B49C76B" w14:textId="77777777" w:rsidR="00605046" w:rsidRDefault="009B6B1F" w:rsidP="00605046">
      <w:pPr>
        <w:pStyle w:val="NoSpacing"/>
      </w:pPr>
      <w:r w:rsidRPr="009B6B1F">
        <w:t xml:space="preserve">Results: </w:t>
      </w:r>
    </w:p>
    <w:p w14:paraId="70EC4344" w14:textId="70D7A07E" w:rsidR="00605046" w:rsidRDefault="00605046" w:rsidP="00605046">
      <w:pPr>
        <w:pStyle w:val="NoSpacing"/>
      </w:pPr>
    </w:p>
    <w:p w14:paraId="70EC4344" w14:textId="70D7A07E" w:rsidR="009B6B1F" w:rsidRPr="009B6B1F" w:rsidRDefault="009B6B1F" w:rsidP="00605046">
      <w:pPr>
        <w:pStyle w:val="NoSpacing"/>
      </w:pPr>
      <w:r w:rsidRPr="009B6B1F">
        <w:t xml:space="preserve">Test name: </w:t>
      </w:r>
      <w:r w:rsidR="00DF3CD9">
        <w:t>Top left arrow button</w:t>
      </w:r>
    </w:p>
    <w:p w14:paraId="32DD87C2" w14:textId="77777777" w:rsidR="009B6B1F" w:rsidRPr="009B6B1F" w:rsidRDefault="009B6B1F" w:rsidP="00605046">
      <w:pPr>
        <w:pStyle w:val="NoSpacing"/>
      </w:pPr>
      <w:r w:rsidRPr="009B6B1F">
        <w:t>Test number: 48</w:t>
      </w:r>
    </w:p>
    <w:p w14:paraId="77ADE149" w14:textId="5C79DB7A" w:rsidR="009B6B1F" w:rsidRPr="009B6B1F" w:rsidRDefault="009B6B1F" w:rsidP="00605046">
      <w:pPr>
        <w:pStyle w:val="NoSpacing"/>
      </w:pPr>
      <w:r w:rsidRPr="009B6B1F">
        <w:t xml:space="preserve">Element being tested: </w:t>
      </w:r>
      <w:r w:rsidR="00DF3CD9">
        <w:t>Top left arrow button</w:t>
      </w:r>
    </w:p>
    <w:p w14:paraId="64A8961E" w14:textId="77777777" w:rsidR="009B6B1F" w:rsidRPr="009B6B1F" w:rsidRDefault="009B6B1F" w:rsidP="00605046">
      <w:pPr>
        <w:pStyle w:val="NoSpacing"/>
      </w:pPr>
      <w:r w:rsidRPr="009B6B1F">
        <w:t>Preconditions: The user is on the "Delivery location" view and a location is selected.</w:t>
      </w:r>
    </w:p>
    <w:p w14:paraId="3293EC9E" w14:textId="10566F31" w:rsidR="009B6B1F" w:rsidRPr="009B6B1F" w:rsidRDefault="009B6B1F" w:rsidP="00605046">
      <w:pPr>
        <w:pStyle w:val="NoSpacing"/>
      </w:pPr>
      <w:r w:rsidRPr="009B6B1F">
        <w:t xml:space="preserve">Test procedure: The user will tap the </w:t>
      </w:r>
      <w:r w:rsidR="00DF3CD9">
        <w:t>top left arrow button</w:t>
      </w:r>
      <w:r w:rsidRPr="009B6B1F">
        <w:t>.</w:t>
      </w:r>
    </w:p>
    <w:p w14:paraId="6FE93C91" w14:textId="77777777" w:rsidR="009B6B1F" w:rsidRPr="009B6B1F" w:rsidRDefault="009B6B1F" w:rsidP="00605046">
      <w:pPr>
        <w:pStyle w:val="NoSpacing"/>
      </w:pPr>
      <w:r w:rsidRPr="009B6B1F">
        <w:t xml:space="preserve">Expected outcome: The user will be taken back to the "New order" screen and the location will be the location that was selected. </w:t>
      </w:r>
    </w:p>
    <w:p w14:paraId="2ADBAD0A" w14:textId="77777777" w:rsidR="00605046" w:rsidRDefault="009B6B1F" w:rsidP="00605046">
      <w:pPr>
        <w:pStyle w:val="NoSpacing"/>
      </w:pPr>
      <w:r w:rsidRPr="009B6B1F">
        <w:t xml:space="preserve">Results: </w:t>
      </w:r>
    </w:p>
    <w:p w14:paraId="364D488D" w14:textId="62979B85" w:rsidR="00605046" w:rsidRDefault="00605046" w:rsidP="00605046">
      <w:pPr>
        <w:pStyle w:val="NoSpacing"/>
      </w:pPr>
    </w:p>
    <w:p w14:paraId="364D488D" w14:textId="62979B85" w:rsidR="009B6B1F" w:rsidRPr="009B6B1F" w:rsidRDefault="009B6B1F" w:rsidP="00605046">
      <w:pPr>
        <w:pStyle w:val="NoSpacing"/>
      </w:pPr>
      <w:r w:rsidRPr="009B6B1F">
        <w:t xml:space="preserve">Test name: </w:t>
      </w:r>
      <w:r w:rsidR="00DF3CD9">
        <w:t>Top left arrow button</w:t>
      </w:r>
    </w:p>
    <w:p w14:paraId="4DE50E02" w14:textId="77777777" w:rsidR="009B6B1F" w:rsidRPr="009B6B1F" w:rsidRDefault="009B6B1F" w:rsidP="00605046">
      <w:pPr>
        <w:pStyle w:val="NoSpacing"/>
      </w:pPr>
      <w:r w:rsidRPr="009B6B1F">
        <w:t>Test number: 49</w:t>
      </w:r>
    </w:p>
    <w:p w14:paraId="675732D3" w14:textId="51C0ED12" w:rsidR="009B6B1F" w:rsidRPr="009B6B1F" w:rsidRDefault="009B6B1F" w:rsidP="00605046">
      <w:pPr>
        <w:pStyle w:val="NoSpacing"/>
      </w:pPr>
      <w:r w:rsidRPr="009B6B1F">
        <w:t xml:space="preserve">Element being tested: </w:t>
      </w:r>
      <w:r w:rsidR="00DF3CD9">
        <w:t>Top left arrow button</w:t>
      </w:r>
    </w:p>
    <w:p w14:paraId="1745A92A" w14:textId="77777777" w:rsidR="009B6B1F" w:rsidRPr="009B6B1F" w:rsidRDefault="009B6B1F" w:rsidP="00605046">
      <w:pPr>
        <w:pStyle w:val="NoSpacing"/>
      </w:pPr>
      <w:r w:rsidRPr="009B6B1F">
        <w:t>Preconditions: The user is on the "Delivery location" view and a location is not selected.</w:t>
      </w:r>
    </w:p>
    <w:p w14:paraId="667761EF" w14:textId="30C2CE7F" w:rsidR="009B6B1F" w:rsidRPr="009B6B1F" w:rsidRDefault="009B6B1F" w:rsidP="00605046">
      <w:pPr>
        <w:pStyle w:val="NoSpacing"/>
      </w:pPr>
      <w:r w:rsidRPr="009B6B1F">
        <w:t xml:space="preserve">Test procedure: The user will tap the </w:t>
      </w:r>
      <w:r w:rsidR="00DF3CD9">
        <w:t>top left arrow button</w:t>
      </w:r>
      <w:r w:rsidRPr="009B6B1F">
        <w:t>.</w:t>
      </w:r>
    </w:p>
    <w:p w14:paraId="0CF4F813" w14:textId="77777777" w:rsidR="009B6B1F" w:rsidRPr="009B6B1F" w:rsidRDefault="009B6B1F" w:rsidP="00605046">
      <w:pPr>
        <w:pStyle w:val="NoSpacing"/>
      </w:pPr>
      <w:r w:rsidRPr="009B6B1F">
        <w:t>Expected outcome: The user will be taken back to the "New order" screen and the location will be the location will not have changed.</w:t>
      </w:r>
    </w:p>
    <w:p w14:paraId="42ED9283" w14:textId="77777777" w:rsidR="009B6B1F" w:rsidRDefault="009B6B1F" w:rsidP="00605046">
      <w:pPr>
        <w:pStyle w:val="NoSpacing"/>
      </w:pPr>
      <w:r w:rsidRPr="009B6B1F">
        <w:t xml:space="preserve">Results: </w:t>
      </w:r>
      <w:ins w:id="333" w:author="Birmingham, William P." w:date="2015-12-06T15:52:00Z">
        <w:r w:rsidR="005C3E9D">
          <w:rPr>
            <w:rStyle w:val="CommentReference"/>
            <w:b/>
          </w:rPr>
          <w:commentReference w:id="334"/>
        </w:r>
      </w:ins>
    </w:p>
    <w:p w14:paraId="72DF91B9" w14:textId="6327CFCB" w:rsidR="00D00B48" w:rsidRDefault="000118E7" w:rsidP="00D2554A">
      <w:pPr>
        <w:pStyle w:val="Heading3"/>
        <w:rPr>
          <w:ins w:id="335" w:author="Birmingham, William P." w:date="2015-12-06T15:52:00Z"/>
        </w:rPr>
      </w:pPr>
      <w:bookmarkStart w:id="336" w:name="_Toc437428804"/>
      <w:r>
        <w:t>3</w:t>
      </w:r>
      <w:ins w:id="337" w:author="Birmingham, William P." w:date="2015-12-06T15:52:00Z">
        <w:r w:rsidR="00712D42">
          <w:t>.2.10</w:t>
        </w:r>
        <w:r w:rsidR="00712D42">
          <w:tab/>
        </w:r>
      </w:ins>
      <w:r w:rsidR="009B6B1F">
        <w:t>Expires In</w:t>
      </w:r>
      <w:ins w:id="338" w:author="Birmingham, William P." w:date="2015-12-06T15:52:00Z">
        <w:r w:rsidR="00712D42">
          <w:t xml:space="preserve"> view</w:t>
        </w:r>
        <w:bookmarkEnd w:id="332"/>
        <w:bookmarkEnd w:id="336"/>
      </w:ins>
    </w:p>
    <w:p w14:paraId="252D9841" w14:textId="77777777" w:rsidR="009B6B1F" w:rsidRPr="009B6B1F" w:rsidRDefault="009B6B1F" w:rsidP="00605046">
      <w:pPr>
        <w:pStyle w:val="NoSpacing"/>
      </w:pPr>
      <w:bookmarkStart w:id="339" w:name="h.6knk4kk5nan4" w:colFirst="0" w:colLast="0"/>
      <w:bookmarkStart w:id="340" w:name="_Toc436863072"/>
      <w:bookmarkEnd w:id="339"/>
      <w:r w:rsidRPr="009B6B1F">
        <w:t>Test name: Make expiration time 30 minutes (already selected)</w:t>
      </w:r>
    </w:p>
    <w:p w14:paraId="6136BF31" w14:textId="77777777" w:rsidR="009B6B1F" w:rsidRPr="009B6B1F" w:rsidRDefault="009B6B1F" w:rsidP="00605046">
      <w:pPr>
        <w:pStyle w:val="NoSpacing"/>
      </w:pPr>
      <w:r w:rsidRPr="009B6B1F">
        <w:t>Test number: 50</w:t>
      </w:r>
    </w:p>
    <w:p w14:paraId="0C51A2E1" w14:textId="77777777" w:rsidR="009B6B1F" w:rsidRPr="009B6B1F" w:rsidRDefault="009B6B1F" w:rsidP="00605046">
      <w:pPr>
        <w:pStyle w:val="NoSpacing"/>
      </w:pPr>
      <w:r w:rsidRPr="009B6B1F">
        <w:t>Element being tested: 30 minutes list item</w:t>
      </w:r>
    </w:p>
    <w:p w14:paraId="32E250AE" w14:textId="77777777" w:rsidR="009B6B1F" w:rsidRPr="009B6B1F" w:rsidRDefault="009B6B1F" w:rsidP="00605046">
      <w:pPr>
        <w:pStyle w:val="NoSpacing"/>
      </w:pPr>
      <w:r w:rsidRPr="009B6B1F">
        <w:t>Preconditions: User is on the "Expires in" view. The "30 minutes" element is selected.</w:t>
      </w:r>
    </w:p>
    <w:p w14:paraId="2F3DECDE" w14:textId="77777777" w:rsidR="009B6B1F" w:rsidRPr="009B6B1F" w:rsidRDefault="009B6B1F" w:rsidP="00605046">
      <w:pPr>
        <w:pStyle w:val="NoSpacing"/>
      </w:pPr>
      <w:r w:rsidRPr="009B6B1F">
        <w:t>Test procedure: The user will tap the "30 minutes" list item.</w:t>
      </w:r>
    </w:p>
    <w:p w14:paraId="75B4C953" w14:textId="77777777" w:rsidR="009B6B1F" w:rsidRPr="009B6B1F" w:rsidRDefault="009B6B1F" w:rsidP="00605046">
      <w:pPr>
        <w:pStyle w:val="NoSpacing"/>
      </w:pPr>
      <w:r w:rsidRPr="009B6B1F">
        <w:t>Expected outcome: Nothing changes.</w:t>
      </w:r>
    </w:p>
    <w:p w14:paraId="129BBD26" w14:textId="77777777" w:rsidR="00605046" w:rsidRDefault="009B6B1F" w:rsidP="00605046">
      <w:pPr>
        <w:pStyle w:val="NoSpacing"/>
      </w:pPr>
      <w:r w:rsidRPr="009B6B1F">
        <w:t xml:space="preserve">Results: </w:t>
      </w:r>
    </w:p>
    <w:p w14:paraId="4368BC24" w14:textId="7BB41911" w:rsidR="00605046" w:rsidRDefault="00605046" w:rsidP="00605046">
      <w:pPr>
        <w:pStyle w:val="NoSpacing"/>
      </w:pPr>
    </w:p>
    <w:p w14:paraId="4368BC24" w14:textId="7BB41911" w:rsidR="009B6B1F" w:rsidRPr="009B6B1F" w:rsidRDefault="009B6B1F" w:rsidP="00605046">
      <w:pPr>
        <w:pStyle w:val="NoSpacing"/>
      </w:pPr>
      <w:r w:rsidRPr="009B6B1F">
        <w:t>Test name: Make expiration time 30 minutes (not already selected)</w:t>
      </w:r>
    </w:p>
    <w:p w14:paraId="24067D6F" w14:textId="77777777" w:rsidR="009B6B1F" w:rsidRPr="009B6B1F" w:rsidRDefault="009B6B1F" w:rsidP="00605046">
      <w:pPr>
        <w:pStyle w:val="NoSpacing"/>
      </w:pPr>
      <w:r w:rsidRPr="009B6B1F">
        <w:t>Test number: 51</w:t>
      </w:r>
    </w:p>
    <w:p w14:paraId="2806C253" w14:textId="77777777" w:rsidR="009B6B1F" w:rsidRPr="009B6B1F" w:rsidRDefault="009B6B1F" w:rsidP="00605046">
      <w:pPr>
        <w:pStyle w:val="NoSpacing"/>
      </w:pPr>
      <w:r w:rsidRPr="009B6B1F">
        <w:t>Element being tested: 30 minutes list item</w:t>
      </w:r>
    </w:p>
    <w:p w14:paraId="2659AA11" w14:textId="77777777" w:rsidR="009B6B1F" w:rsidRPr="009B6B1F" w:rsidRDefault="009B6B1F" w:rsidP="00605046">
      <w:pPr>
        <w:pStyle w:val="NoSpacing"/>
      </w:pPr>
      <w:r w:rsidRPr="009B6B1F">
        <w:t>Preconditions: User is on the "Expires in" view. An element other than "30 minutes" is selected</w:t>
      </w:r>
    </w:p>
    <w:p w14:paraId="58DE25B1" w14:textId="77777777" w:rsidR="009B6B1F" w:rsidRPr="009B6B1F" w:rsidRDefault="009B6B1F" w:rsidP="00605046">
      <w:pPr>
        <w:pStyle w:val="NoSpacing"/>
      </w:pPr>
      <w:r w:rsidRPr="009B6B1F">
        <w:t>Test procedure: The user will tap the "30 minutes" list item.</w:t>
      </w:r>
    </w:p>
    <w:p w14:paraId="5D58D722" w14:textId="77777777" w:rsidR="009B6B1F" w:rsidRPr="009B6B1F" w:rsidRDefault="009B6B1F" w:rsidP="00605046">
      <w:pPr>
        <w:pStyle w:val="NoSpacing"/>
      </w:pPr>
      <w:r w:rsidRPr="009B6B1F">
        <w:t>Expected outcome: The previously selected item is deselected and the "30 minutes" item is selected.</w:t>
      </w:r>
    </w:p>
    <w:p w14:paraId="7C127BCF" w14:textId="77777777" w:rsidR="00605046" w:rsidRDefault="009B6B1F" w:rsidP="00605046">
      <w:pPr>
        <w:pStyle w:val="NoSpacing"/>
      </w:pPr>
      <w:r w:rsidRPr="009B6B1F">
        <w:t xml:space="preserve">Results: </w:t>
      </w:r>
    </w:p>
    <w:p w14:paraId="3ABFD69C" w14:textId="6C249FF2" w:rsidR="00605046" w:rsidRDefault="00605046" w:rsidP="00605046">
      <w:pPr>
        <w:pStyle w:val="NoSpacing"/>
      </w:pPr>
    </w:p>
    <w:p w14:paraId="3ABFD69C" w14:textId="6C249FF2" w:rsidR="009B6B1F" w:rsidRPr="009B6B1F" w:rsidRDefault="009B6B1F" w:rsidP="00605046">
      <w:pPr>
        <w:pStyle w:val="NoSpacing"/>
      </w:pPr>
      <w:r w:rsidRPr="009B6B1F">
        <w:t>Test name: Make expiration time 1 hour (already selected)</w:t>
      </w:r>
    </w:p>
    <w:p w14:paraId="6C98EBD8" w14:textId="77777777" w:rsidR="009B6B1F" w:rsidRPr="009B6B1F" w:rsidRDefault="009B6B1F" w:rsidP="00605046">
      <w:pPr>
        <w:pStyle w:val="NoSpacing"/>
      </w:pPr>
      <w:r w:rsidRPr="009B6B1F">
        <w:t>Test number: 52</w:t>
      </w:r>
    </w:p>
    <w:p w14:paraId="419CC11E" w14:textId="77777777" w:rsidR="009B6B1F" w:rsidRPr="009B6B1F" w:rsidRDefault="009B6B1F" w:rsidP="00605046">
      <w:pPr>
        <w:pStyle w:val="NoSpacing"/>
      </w:pPr>
      <w:r w:rsidRPr="009B6B1F">
        <w:t>Element being tested: 1 hour list item</w:t>
      </w:r>
    </w:p>
    <w:p w14:paraId="35A97B48" w14:textId="2DEDE21E" w:rsidR="009B6B1F" w:rsidRPr="009B6B1F" w:rsidRDefault="009B6B1F" w:rsidP="00605046">
      <w:pPr>
        <w:pStyle w:val="NoSpacing"/>
      </w:pPr>
      <w:r w:rsidRPr="009B6B1F">
        <w:t xml:space="preserve">Preconditions: The user is on the "Expires in" view. </w:t>
      </w:r>
      <w:r w:rsidR="00F46B03" w:rsidRPr="009B6B1F">
        <w:t>The</w:t>
      </w:r>
      <w:r w:rsidRPr="009B6B1F">
        <w:t xml:space="preserve"> "1 hour" is selected.</w:t>
      </w:r>
    </w:p>
    <w:p w14:paraId="41EB5BC3" w14:textId="77777777" w:rsidR="009B6B1F" w:rsidRPr="009B6B1F" w:rsidRDefault="009B6B1F" w:rsidP="00605046">
      <w:pPr>
        <w:pStyle w:val="NoSpacing"/>
      </w:pPr>
      <w:r w:rsidRPr="009B6B1F">
        <w:t>Test procedure: The user will tap the "1 hour" list item.</w:t>
      </w:r>
    </w:p>
    <w:p w14:paraId="7D2C232D" w14:textId="77777777" w:rsidR="009B6B1F" w:rsidRPr="009B6B1F" w:rsidRDefault="009B6B1F" w:rsidP="00605046">
      <w:pPr>
        <w:pStyle w:val="NoSpacing"/>
      </w:pPr>
      <w:r w:rsidRPr="009B6B1F">
        <w:t>Expected outcome: Nothing changes.</w:t>
      </w:r>
    </w:p>
    <w:p w14:paraId="5A9E1069" w14:textId="77777777" w:rsidR="00605046" w:rsidRDefault="009B6B1F" w:rsidP="00605046">
      <w:pPr>
        <w:pStyle w:val="NoSpacing"/>
      </w:pPr>
      <w:r w:rsidRPr="009B6B1F">
        <w:t xml:space="preserve">Results: </w:t>
      </w:r>
    </w:p>
    <w:p w14:paraId="50C676EA" w14:textId="7CE865E8" w:rsidR="00605046" w:rsidRDefault="00605046" w:rsidP="00605046">
      <w:pPr>
        <w:pStyle w:val="NoSpacing"/>
      </w:pPr>
    </w:p>
    <w:p w14:paraId="50C676EA" w14:textId="7CE865E8" w:rsidR="009B6B1F" w:rsidRPr="009B6B1F" w:rsidRDefault="009B6B1F" w:rsidP="00605046">
      <w:pPr>
        <w:pStyle w:val="NoSpacing"/>
      </w:pPr>
      <w:r w:rsidRPr="009B6B1F">
        <w:t>Test name: Make expiration time 1 hour (not already selected)</w:t>
      </w:r>
    </w:p>
    <w:p w14:paraId="68CCC5B3" w14:textId="77777777" w:rsidR="009B6B1F" w:rsidRPr="009B6B1F" w:rsidRDefault="009B6B1F" w:rsidP="00605046">
      <w:pPr>
        <w:pStyle w:val="NoSpacing"/>
      </w:pPr>
      <w:r w:rsidRPr="009B6B1F">
        <w:t>Test number: 53</w:t>
      </w:r>
    </w:p>
    <w:p w14:paraId="12C943F0" w14:textId="77777777" w:rsidR="009B6B1F" w:rsidRPr="009B6B1F" w:rsidRDefault="009B6B1F" w:rsidP="00605046">
      <w:pPr>
        <w:pStyle w:val="NoSpacing"/>
      </w:pPr>
      <w:r w:rsidRPr="009B6B1F">
        <w:t>Element being tested: 1 hour list item</w:t>
      </w:r>
    </w:p>
    <w:p w14:paraId="4E4014D8" w14:textId="51D026B3" w:rsidR="009B6B1F" w:rsidRPr="009B6B1F" w:rsidRDefault="009B6B1F" w:rsidP="00605046">
      <w:pPr>
        <w:pStyle w:val="NoSpacing"/>
      </w:pPr>
      <w:r w:rsidRPr="009B6B1F">
        <w:t xml:space="preserve">Preconditions: The user is on the "Expires in" view. </w:t>
      </w:r>
      <w:r w:rsidR="00F46B03" w:rsidRPr="009B6B1F">
        <w:t>An</w:t>
      </w:r>
      <w:r w:rsidRPr="009B6B1F">
        <w:t xml:space="preserve"> element other than the "1 hour" list item is selected.</w:t>
      </w:r>
    </w:p>
    <w:p w14:paraId="0B6C8753" w14:textId="77777777" w:rsidR="009B6B1F" w:rsidRPr="009B6B1F" w:rsidRDefault="009B6B1F" w:rsidP="00605046">
      <w:pPr>
        <w:pStyle w:val="NoSpacing"/>
      </w:pPr>
      <w:r w:rsidRPr="009B6B1F">
        <w:t>Test procedure: The user will tap the "1 hour" list item.</w:t>
      </w:r>
    </w:p>
    <w:p w14:paraId="5D90415C" w14:textId="77777777" w:rsidR="009B6B1F" w:rsidRPr="009B6B1F" w:rsidRDefault="009B6B1F" w:rsidP="00605046">
      <w:pPr>
        <w:pStyle w:val="NoSpacing"/>
      </w:pPr>
      <w:r w:rsidRPr="009B6B1F">
        <w:t>Expected outcome: The previously selected item is deselected and the "1 hour" item is selected.</w:t>
      </w:r>
    </w:p>
    <w:p w14:paraId="105541EC" w14:textId="77777777" w:rsidR="00605046" w:rsidRDefault="009B6B1F" w:rsidP="00605046">
      <w:pPr>
        <w:pStyle w:val="NoSpacing"/>
      </w:pPr>
      <w:r w:rsidRPr="009B6B1F">
        <w:t xml:space="preserve">Results: </w:t>
      </w:r>
    </w:p>
    <w:p w14:paraId="3B7F9064" w14:textId="31CEA944" w:rsidR="00605046" w:rsidRDefault="00605046" w:rsidP="00605046">
      <w:pPr>
        <w:pStyle w:val="NoSpacing"/>
      </w:pPr>
    </w:p>
    <w:p w14:paraId="3B7F9064" w14:textId="31CEA944" w:rsidR="009B6B1F" w:rsidRPr="009B6B1F" w:rsidRDefault="009B6B1F" w:rsidP="00605046">
      <w:pPr>
        <w:pStyle w:val="NoSpacing"/>
      </w:pPr>
      <w:r w:rsidRPr="009B6B1F">
        <w:t>Test name: Make expiration time 2 hours (already selected)</w:t>
      </w:r>
    </w:p>
    <w:p w14:paraId="27D32AF7" w14:textId="77777777" w:rsidR="009B6B1F" w:rsidRPr="009B6B1F" w:rsidRDefault="009B6B1F" w:rsidP="00605046">
      <w:pPr>
        <w:pStyle w:val="NoSpacing"/>
      </w:pPr>
      <w:r w:rsidRPr="009B6B1F">
        <w:t>Test number: 54</w:t>
      </w:r>
    </w:p>
    <w:p w14:paraId="6B24147A" w14:textId="77777777" w:rsidR="009B6B1F" w:rsidRPr="009B6B1F" w:rsidRDefault="009B6B1F" w:rsidP="00605046">
      <w:pPr>
        <w:pStyle w:val="NoSpacing"/>
      </w:pPr>
      <w:r w:rsidRPr="009B6B1F">
        <w:t>Element being tested: 2 hours list item</w:t>
      </w:r>
    </w:p>
    <w:p w14:paraId="623288D9" w14:textId="22589D42" w:rsidR="009B6B1F" w:rsidRPr="009B6B1F" w:rsidRDefault="009B6B1F" w:rsidP="00605046">
      <w:pPr>
        <w:pStyle w:val="NoSpacing"/>
      </w:pPr>
      <w:r w:rsidRPr="009B6B1F">
        <w:t xml:space="preserve">Preconditions: The user is on the "Expires in" view. </w:t>
      </w:r>
      <w:r w:rsidR="00F46B03" w:rsidRPr="009B6B1F">
        <w:t>The</w:t>
      </w:r>
      <w:r w:rsidRPr="009B6B1F">
        <w:t xml:space="preserve"> "2 hours" list item is selected.</w:t>
      </w:r>
    </w:p>
    <w:p w14:paraId="47B8E8D7" w14:textId="77777777" w:rsidR="009B6B1F" w:rsidRPr="009B6B1F" w:rsidRDefault="009B6B1F" w:rsidP="00605046">
      <w:pPr>
        <w:pStyle w:val="NoSpacing"/>
      </w:pPr>
      <w:r w:rsidRPr="009B6B1F">
        <w:t>Test procedure: The user will tap the "2 hours" list item.</w:t>
      </w:r>
    </w:p>
    <w:p w14:paraId="1BC94B30" w14:textId="77777777" w:rsidR="009B6B1F" w:rsidRPr="009B6B1F" w:rsidRDefault="009B6B1F" w:rsidP="00605046">
      <w:pPr>
        <w:pStyle w:val="NoSpacing"/>
      </w:pPr>
      <w:r w:rsidRPr="009B6B1F">
        <w:t>Expected outcome: Nothing changes.</w:t>
      </w:r>
    </w:p>
    <w:p w14:paraId="21DBE67E" w14:textId="77777777" w:rsidR="00605046" w:rsidRDefault="009B6B1F" w:rsidP="00605046">
      <w:pPr>
        <w:pStyle w:val="NoSpacing"/>
      </w:pPr>
      <w:r w:rsidRPr="009B6B1F">
        <w:t xml:space="preserve">Results: </w:t>
      </w:r>
    </w:p>
    <w:p w14:paraId="20615F94" w14:textId="0C262547" w:rsidR="00605046" w:rsidRDefault="00605046" w:rsidP="00605046">
      <w:pPr>
        <w:pStyle w:val="NoSpacing"/>
      </w:pPr>
    </w:p>
    <w:p w14:paraId="20615F94" w14:textId="0C262547" w:rsidR="009B6B1F" w:rsidRPr="009B6B1F" w:rsidRDefault="009B6B1F" w:rsidP="00605046">
      <w:pPr>
        <w:pStyle w:val="NoSpacing"/>
      </w:pPr>
      <w:r w:rsidRPr="009B6B1F">
        <w:t>Test name: Make expiration time 2 hours (not already selected)</w:t>
      </w:r>
    </w:p>
    <w:p w14:paraId="529C7579" w14:textId="77777777" w:rsidR="009B6B1F" w:rsidRPr="009B6B1F" w:rsidRDefault="009B6B1F" w:rsidP="00605046">
      <w:pPr>
        <w:pStyle w:val="NoSpacing"/>
      </w:pPr>
      <w:r w:rsidRPr="009B6B1F">
        <w:t>Test number: 55</w:t>
      </w:r>
    </w:p>
    <w:p w14:paraId="57539273" w14:textId="77777777" w:rsidR="009B6B1F" w:rsidRPr="009B6B1F" w:rsidRDefault="009B6B1F" w:rsidP="00605046">
      <w:pPr>
        <w:pStyle w:val="NoSpacing"/>
      </w:pPr>
      <w:r w:rsidRPr="009B6B1F">
        <w:t>Element being tested: 2 hours list item</w:t>
      </w:r>
    </w:p>
    <w:p w14:paraId="3C262A68" w14:textId="54786575" w:rsidR="009B6B1F" w:rsidRPr="009B6B1F" w:rsidRDefault="009B6B1F" w:rsidP="00605046">
      <w:pPr>
        <w:pStyle w:val="NoSpacing"/>
      </w:pPr>
      <w:r w:rsidRPr="009B6B1F">
        <w:t xml:space="preserve">Preconditions: The user is on the "Expires in" view. </w:t>
      </w:r>
      <w:r w:rsidR="00F46B03" w:rsidRPr="009B6B1F">
        <w:t>An</w:t>
      </w:r>
      <w:r w:rsidRPr="009B6B1F">
        <w:t xml:space="preserve"> element other than "2 hours" is selected.</w:t>
      </w:r>
    </w:p>
    <w:p w14:paraId="1F35AF73" w14:textId="77777777" w:rsidR="009B6B1F" w:rsidRPr="009B6B1F" w:rsidRDefault="009B6B1F" w:rsidP="00605046">
      <w:pPr>
        <w:pStyle w:val="NoSpacing"/>
      </w:pPr>
      <w:r w:rsidRPr="009B6B1F">
        <w:t>Test procedure: The user will tap the "2 hours" list item.</w:t>
      </w:r>
    </w:p>
    <w:p w14:paraId="6998962F" w14:textId="77777777" w:rsidR="009B6B1F" w:rsidRPr="009B6B1F" w:rsidRDefault="009B6B1F" w:rsidP="00605046">
      <w:pPr>
        <w:pStyle w:val="NoSpacing"/>
      </w:pPr>
      <w:r w:rsidRPr="009B6B1F">
        <w:t>Expected outcome: The previously selected item is deselected and the "2 hours" item is selected.</w:t>
      </w:r>
    </w:p>
    <w:p w14:paraId="35F9A52C" w14:textId="77777777" w:rsidR="00605046" w:rsidRDefault="009B6B1F" w:rsidP="00605046">
      <w:pPr>
        <w:pStyle w:val="NoSpacing"/>
      </w:pPr>
      <w:r w:rsidRPr="009B6B1F">
        <w:t xml:space="preserve">Results: </w:t>
      </w:r>
    </w:p>
    <w:p w14:paraId="15FE94EC" w14:textId="45426153" w:rsidR="00605046" w:rsidRDefault="00605046" w:rsidP="00605046">
      <w:pPr>
        <w:pStyle w:val="NoSpacing"/>
      </w:pPr>
    </w:p>
    <w:p w14:paraId="15FE94EC" w14:textId="45426153" w:rsidR="009B6B1F" w:rsidRPr="009B6B1F" w:rsidRDefault="009B6B1F" w:rsidP="00605046">
      <w:pPr>
        <w:pStyle w:val="NoSpacing"/>
      </w:pPr>
      <w:r w:rsidRPr="009B6B1F">
        <w:t>Test name: Expiration time countdown 30 minutes</w:t>
      </w:r>
    </w:p>
    <w:p w14:paraId="62A3CC4B" w14:textId="77777777" w:rsidR="009B6B1F" w:rsidRPr="009B6B1F" w:rsidRDefault="009B6B1F" w:rsidP="00605046">
      <w:pPr>
        <w:pStyle w:val="NoSpacing"/>
      </w:pPr>
      <w:r w:rsidRPr="009B6B1F">
        <w:t>Test number: 56</w:t>
      </w:r>
    </w:p>
    <w:p w14:paraId="40E139AE" w14:textId="77777777" w:rsidR="009B6B1F" w:rsidRPr="009B6B1F" w:rsidRDefault="009B6B1F" w:rsidP="00605046">
      <w:pPr>
        <w:pStyle w:val="NoSpacing"/>
      </w:pPr>
      <w:r w:rsidRPr="009B6B1F">
        <w:t>Element being tested: Expires in time listing</w:t>
      </w:r>
    </w:p>
    <w:p w14:paraId="1B6E9949" w14:textId="0826C460" w:rsidR="009B6B1F" w:rsidRPr="009B6B1F" w:rsidRDefault="009B6B1F" w:rsidP="00605046">
      <w:pPr>
        <w:pStyle w:val="NoSpacing"/>
      </w:pPr>
      <w:r w:rsidRPr="009B6B1F">
        <w:t xml:space="preserve">Preconditions: The user is on the "Expires in" view. </w:t>
      </w:r>
      <w:r w:rsidR="00F46B03" w:rsidRPr="009B6B1F">
        <w:t>Selected</w:t>
      </w:r>
      <w:r w:rsidRPr="009B6B1F">
        <w:t xml:space="preserve"> item is the 30 minutes option for the order</w:t>
      </w:r>
    </w:p>
    <w:p w14:paraId="7CFB4D86" w14:textId="77777777" w:rsidR="009B6B1F" w:rsidRPr="009B6B1F" w:rsidRDefault="009B6B1F" w:rsidP="00605046">
      <w:pPr>
        <w:pStyle w:val="NoSpacing"/>
      </w:pPr>
      <w:r w:rsidRPr="009B6B1F">
        <w:t>Test procedure: Wait 1 minute. Press back. Return to the "I want food" view.</w:t>
      </w:r>
    </w:p>
    <w:p w14:paraId="4FD9FCDF" w14:textId="77777777" w:rsidR="009B6B1F" w:rsidRPr="009B6B1F" w:rsidRDefault="009B6B1F" w:rsidP="00605046">
      <w:pPr>
        <w:pStyle w:val="NoSpacing"/>
      </w:pPr>
      <w:r w:rsidRPr="009B6B1F">
        <w:t>Expected outcome: The "Expires in" item should now approximately say "29:00" or equivalent</w:t>
      </w:r>
    </w:p>
    <w:p w14:paraId="76D6A5BA" w14:textId="77777777" w:rsidR="00605046" w:rsidRDefault="009B6B1F" w:rsidP="00605046">
      <w:pPr>
        <w:pStyle w:val="NoSpacing"/>
      </w:pPr>
      <w:r w:rsidRPr="009B6B1F">
        <w:t xml:space="preserve">Results: </w:t>
      </w:r>
    </w:p>
    <w:p w14:paraId="09965931" w14:textId="23A0BDAB" w:rsidR="00605046" w:rsidRDefault="00605046" w:rsidP="00605046">
      <w:pPr>
        <w:pStyle w:val="NoSpacing"/>
      </w:pPr>
    </w:p>
    <w:p w14:paraId="09965931" w14:textId="23A0BDAB" w:rsidR="009B6B1F" w:rsidRPr="009B6B1F" w:rsidRDefault="009B6B1F" w:rsidP="00605046">
      <w:pPr>
        <w:pStyle w:val="NoSpacing"/>
      </w:pPr>
      <w:r w:rsidRPr="009B6B1F">
        <w:t>Test name: Expiration time countdown 15 minutes</w:t>
      </w:r>
    </w:p>
    <w:p w14:paraId="67E852B6" w14:textId="77777777" w:rsidR="009B6B1F" w:rsidRPr="009B6B1F" w:rsidRDefault="009B6B1F" w:rsidP="00605046">
      <w:pPr>
        <w:pStyle w:val="NoSpacing"/>
      </w:pPr>
      <w:r w:rsidRPr="009B6B1F">
        <w:t>Test number: 57</w:t>
      </w:r>
    </w:p>
    <w:p w14:paraId="56BA0CDF" w14:textId="77777777" w:rsidR="009B6B1F" w:rsidRPr="009B6B1F" w:rsidRDefault="009B6B1F" w:rsidP="00605046">
      <w:pPr>
        <w:pStyle w:val="NoSpacing"/>
      </w:pPr>
      <w:r w:rsidRPr="009B6B1F">
        <w:t>Element being tested: Expires in time listing</w:t>
      </w:r>
    </w:p>
    <w:p w14:paraId="3A8CB169" w14:textId="3CE5B303" w:rsidR="009B6B1F" w:rsidRPr="009B6B1F" w:rsidRDefault="009B6B1F" w:rsidP="00605046">
      <w:pPr>
        <w:pStyle w:val="NoSpacing"/>
      </w:pPr>
      <w:r w:rsidRPr="009B6B1F">
        <w:t xml:space="preserve">Preconditions: The user is on the "Expires in" view. </w:t>
      </w:r>
      <w:r w:rsidR="00F46B03" w:rsidRPr="009B6B1F">
        <w:t>Selected</w:t>
      </w:r>
      <w:r w:rsidRPr="009B6B1F">
        <w:t xml:space="preserve"> item is the 15 minutes option for the order</w:t>
      </w:r>
    </w:p>
    <w:p w14:paraId="427EE049" w14:textId="77777777" w:rsidR="009B6B1F" w:rsidRPr="009B6B1F" w:rsidRDefault="009B6B1F" w:rsidP="00605046">
      <w:pPr>
        <w:pStyle w:val="NoSpacing"/>
      </w:pPr>
      <w:r w:rsidRPr="009B6B1F">
        <w:t>Test procedure: Wait 1 minute. Press back. Return to the "I want food" view.</w:t>
      </w:r>
    </w:p>
    <w:p w14:paraId="186F33E1" w14:textId="77777777" w:rsidR="009B6B1F" w:rsidRPr="009B6B1F" w:rsidRDefault="009B6B1F" w:rsidP="00605046">
      <w:pPr>
        <w:pStyle w:val="NoSpacing"/>
      </w:pPr>
      <w:r w:rsidRPr="009B6B1F">
        <w:t>Expected outcome: The "Expires in" item should now approximately say "14:00" or equivalent</w:t>
      </w:r>
    </w:p>
    <w:p w14:paraId="52D12C37" w14:textId="77777777" w:rsidR="00605046" w:rsidRDefault="009B6B1F" w:rsidP="00605046">
      <w:pPr>
        <w:pStyle w:val="NoSpacing"/>
      </w:pPr>
      <w:r w:rsidRPr="009B6B1F">
        <w:t xml:space="preserve">Results: </w:t>
      </w:r>
    </w:p>
    <w:p w14:paraId="306BBFAC" w14:textId="3D9A1BC3" w:rsidR="00605046" w:rsidRDefault="00605046" w:rsidP="00605046">
      <w:pPr>
        <w:pStyle w:val="NoSpacing"/>
      </w:pPr>
    </w:p>
    <w:p w14:paraId="306BBFAC" w14:textId="3D9A1BC3" w:rsidR="009B6B1F" w:rsidRPr="009B6B1F" w:rsidRDefault="009B6B1F" w:rsidP="00605046">
      <w:pPr>
        <w:pStyle w:val="NoSpacing"/>
      </w:pPr>
      <w:r w:rsidRPr="009B6B1F">
        <w:t>Test name: Expiration time countdown 1 hour</w:t>
      </w:r>
    </w:p>
    <w:p w14:paraId="30A4ED4C" w14:textId="77777777" w:rsidR="009B6B1F" w:rsidRPr="009B6B1F" w:rsidRDefault="009B6B1F" w:rsidP="00605046">
      <w:pPr>
        <w:pStyle w:val="NoSpacing"/>
      </w:pPr>
      <w:r w:rsidRPr="009B6B1F">
        <w:t>Test number: 58</w:t>
      </w:r>
    </w:p>
    <w:p w14:paraId="42303ED9" w14:textId="77777777" w:rsidR="009B6B1F" w:rsidRPr="009B6B1F" w:rsidRDefault="009B6B1F" w:rsidP="00605046">
      <w:pPr>
        <w:pStyle w:val="NoSpacing"/>
      </w:pPr>
      <w:r w:rsidRPr="009B6B1F">
        <w:t>Element being tested: Expires in time listing</w:t>
      </w:r>
    </w:p>
    <w:p w14:paraId="4FE7D430" w14:textId="58861D62" w:rsidR="009B6B1F" w:rsidRPr="009B6B1F" w:rsidRDefault="009B6B1F" w:rsidP="00605046">
      <w:pPr>
        <w:pStyle w:val="NoSpacing"/>
      </w:pPr>
      <w:r w:rsidRPr="009B6B1F">
        <w:t xml:space="preserve">Preconditions: The user is on the "Expires in" view. </w:t>
      </w:r>
      <w:r w:rsidR="00F46B03" w:rsidRPr="009B6B1F">
        <w:t>Selected</w:t>
      </w:r>
      <w:r w:rsidRPr="009B6B1F">
        <w:t xml:space="preserve"> item is the 1 hour option for the order</w:t>
      </w:r>
    </w:p>
    <w:p w14:paraId="0BC4089D" w14:textId="36BC3616" w:rsidR="009B6B1F" w:rsidRPr="009B6B1F" w:rsidRDefault="009B6B1F" w:rsidP="00605046">
      <w:pPr>
        <w:pStyle w:val="NoSpacing"/>
      </w:pPr>
      <w:r w:rsidRPr="009B6B1F">
        <w:t xml:space="preserve">Test procedure: Wait 1 minute. Press back. </w:t>
      </w:r>
      <w:r w:rsidR="00F46B03" w:rsidRPr="009B6B1F">
        <w:t>Return</w:t>
      </w:r>
      <w:r w:rsidRPr="009B6B1F">
        <w:t xml:space="preserve"> to the "I want food" view.</w:t>
      </w:r>
    </w:p>
    <w:p w14:paraId="7A8B13F9" w14:textId="77777777" w:rsidR="009B6B1F" w:rsidRPr="009B6B1F" w:rsidRDefault="009B6B1F" w:rsidP="00605046">
      <w:pPr>
        <w:pStyle w:val="NoSpacing"/>
      </w:pPr>
      <w:r w:rsidRPr="009B6B1F">
        <w:t>Expected outcome: The "Expires in" item should now approximately say "59:00" or equivalent</w:t>
      </w:r>
    </w:p>
    <w:p w14:paraId="0145FF2C" w14:textId="77777777" w:rsidR="00605046" w:rsidRDefault="009B6B1F" w:rsidP="00605046">
      <w:pPr>
        <w:pStyle w:val="NoSpacing"/>
      </w:pPr>
      <w:r w:rsidRPr="009B6B1F">
        <w:t xml:space="preserve">Results: </w:t>
      </w:r>
    </w:p>
    <w:p w14:paraId="7ACAFB10" w14:textId="755AE431" w:rsidR="00605046" w:rsidRDefault="00605046" w:rsidP="00605046">
      <w:pPr>
        <w:pStyle w:val="NoSpacing"/>
      </w:pPr>
    </w:p>
    <w:p w14:paraId="7ACAFB10" w14:textId="755AE431" w:rsidR="009B6B1F" w:rsidRPr="009B6B1F" w:rsidRDefault="009B6B1F" w:rsidP="00605046">
      <w:pPr>
        <w:pStyle w:val="NoSpacing"/>
      </w:pPr>
      <w:r w:rsidRPr="009B6B1F">
        <w:t>Test name: Expiration time countdown 2 hour</w:t>
      </w:r>
    </w:p>
    <w:p w14:paraId="580E7F6D" w14:textId="77777777" w:rsidR="009B6B1F" w:rsidRPr="009B6B1F" w:rsidRDefault="009B6B1F" w:rsidP="00605046">
      <w:pPr>
        <w:pStyle w:val="NoSpacing"/>
      </w:pPr>
      <w:r w:rsidRPr="009B6B1F">
        <w:t>Test number: 59</w:t>
      </w:r>
    </w:p>
    <w:p w14:paraId="3F3B556F" w14:textId="77777777" w:rsidR="009B6B1F" w:rsidRPr="009B6B1F" w:rsidRDefault="009B6B1F" w:rsidP="00605046">
      <w:pPr>
        <w:pStyle w:val="NoSpacing"/>
      </w:pPr>
      <w:r w:rsidRPr="009B6B1F">
        <w:t>Element being tested: Expires in time listing</w:t>
      </w:r>
    </w:p>
    <w:p w14:paraId="62495F2F" w14:textId="0EB66256" w:rsidR="009B6B1F" w:rsidRPr="009B6B1F" w:rsidRDefault="009B6B1F" w:rsidP="00605046">
      <w:pPr>
        <w:pStyle w:val="NoSpacing"/>
      </w:pPr>
      <w:r w:rsidRPr="009B6B1F">
        <w:t xml:space="preserve">Preconditions: The user is on the "Expires in" view. </w:t>
      </w:r>
      <w:r w:rsidR="00F46B03" w:rsidRPr="009B6B1F">
        <w:t>Selected</w:t>
      </w:r>
      <w:r w:rsidRPr="009B6B1F">
        <w:t xml:space="preserve"> item is the 2 hours option for the order.</w:t>
      </w:r>
    </w:p>
    <w:p w14:paraId="33D58270" w14:textId="12D7426A" w:rsidR="009B6B1F" w:rsidRPr="009B6B1F" w:rsidRDefault="009B6B1F" w:rsidP="00605046">
      <w:pPr>
        <w:pStyle w:val="NoSpacing"/>
      </w:pPr>
      <w:r w:rsidRPr="009B6B1F">
        <w:t xml:space="preserve">Test procedure: Wait 2 minutes. Press back. </w:t>
      </w:r>
      <w:r w:rsidR="00F46B03" w:rsidRPr="009B6B1F">
        <w:t>Return</w:t>
      </w:r>
      <w:r w:rsidRPr="009B6B1F">
        <w:t xml:space="preserve"> to the "I want food" view.</w:t>
      </w:r>
    </w:p>
    <w:p w14:paraId="20F9DFE7" w14:textId="77777777" w:rsidR="009B6B1F" w:rsidRPr="009B6B1F" w:rsidRDefault="009B6B1F" w:rsidP="00605046">
      <w:pPr>
        <w:pStyle w:val="NoSpacing"/>
      </w:pPr>
      <w:r w:rsidRPr="009B6B1F">
        <w:t>Expected outcome: The "Expires in" item should now approximately say "1:58:00" or equivalent</w:t>
      </w:r>
    </w:p>
    <w:p w14:paraId="50A2461D" w14:textId="77777777" w:rsidR="00605046" w:rsidRDefault="009B6B1F" w:rsidP="00605046">
      <w:pPr>
        <w:pStyle w:val="NoSpacing"/>
      </w:pPr>
      <w:r w:rsidRPr="009B6B1F">
        <w:t xml:space="preserve">Results: </w:t>
      </w:r>
    </w:p>
    <w:p w14:paraId="3AB18585" w14:textId="7C68B414" w:rsidR="00605046" w:rsidRDefault="00605046" w:rsidP="00605046">
      <w:pPr>
        <w:pStyle w:val="NoSpacing"/>
      </w:pPr>
    </w:p>
    <w:p w14:paraId="3AB18585" w14:textId="7C68B414" w:rsidR="009B6B1F" w:rsidRPr="009B6B1F" w:rsidRDefault="009B6B1F" w:rsidP="00605046">
      <w:pPr>
        <w:pStyle w:val="NoSpacing"/>
      </w:pPr>
      <w:r w:rsidRPr="009B6B1F">
        <w:t>Test name: Return to "I want food" view from "Expires in" view</w:t>
      </w:r>
    </w:p>
    <w:p w14:paraId="475C04C6" w14:textId="77777777" w:rsidR="009B6B1F" w:rsidRPr="009B6B1F" w:rsidRDefault="009B6B1F" w:rsidP="00605046">
      <w:pPr>
        <w:pStyle w:val="NoSpacing"/>
      </w:pPr>
      <w:r w:rsidRPr="009B6B1F">
        <w:t>Test number: 60</w:t>
      </w:r>
    </w:p>
    <w:p w14:paraId="30300862" w14:textId="671B8E09" w:rsidR="009B6B1F" w:rsidRPr="009B6B1F" w:rsidRDefault="009B6B1F" w:rsidP="00605046">
      <w:pPr>
        <w:pStyle w:val="NoSpacing"/>
      </w:pPr>
      <w:r w:rsidRPr="009B6B1F">
        <w:t xml:space="preserve">Element being tested: </w:t>
      </w:r>
      <w:r w:rsidR="00DF3CD9">
        <w:t>Top left arrow button</w:t>
      </w:r>
      <w:r w:rsidRPr="009B6B1F">
        <w:t xml:space="preserve"> on "Expires in" view</w:t>
      </w:r>
    </w:p>
    <w:p w14:paraId="3DBE5305" w14:textId="77777777" w:rsidR="009B6B1F" w:rsidRPr="009B6B1F" w:rsidRDefault="009B6B1F" w:rsidP="00605046">
      <w:pPr>
        <w:pStyle w:val="NoSpacing"/>
      </w:pPr>
      <w:r w:rsidRPr="009B6B1F">
        <w:t>Preconditions: The user is on the "Expires in" view</w:t>
      </w:r>
    </w:p>
    <w:p w14:paraId="4983C23B" w14:textId="2724CB95" w:rsidR="009B6B1F" w:rsidRPr="009B6B1F" w:rsidRDefault="009B6B1F" w:rsidP="00605046">
      <w:pPr>
        <w:pStyle w:val="NoSpacing"/>
      </w:pPr>
      <w:r w:rsidRPr="009B6B1F">
        <w:t xml:space="preserve">Test procedure: The user will tap the </w:t>
      </w:r>
      <w:r w:rsidR="00DF3CD9">
        <w:t>top left arrow button</w:t>
      </w:r>
      <w:r w:rsidRPr="009B6B1F">
        <w:t>.</w:t>
      </w:r>
    </w:p>
    <w:p w14:paraId="5EBF1BFC" w14:textId="0927C641" w:rsidR="009B6B1F" w:rsidRPr="009B6B1F" w:rsidRDefault="009B6B1F" w:rsidP="00605046">
      <w:pPr>
        <w:pStyle w:val="NoSpacing"/>
      </w:pPr>
      <w:r w:rsidRPr="009B6B1F">
        <w:t xml:space="preserve">Expected outcome: The user is taken back to the "I want food" view. </w:t>
      </w:r>
      <w:r w:rsidR="00F46B03" w:rsidRPr="009B6B1F">
        <w:t>The</w:t>
      </w:r>
      <w:r w:rsidRPr="009B6B1F">
        <w:t xml:space="preserve"> selected expiration time is displayed in the "expiration time" field.</w:t>
      </w:r>
    </w:p>
    <w:p w14:paraId="14582192" w14:textId="77777777" w:rsidR="00605046" w:rsidRDefault="009B6B1F" w:rsidP="00605046">
      <w:pPr>
        <w:pStyle w:val="NoSpacing"/>
      </w:pPr>
      <w:r w:rsidRPr="009B6B1F">
        <w:t xml:space="preserve">Results: </w:t>
      </w:r>
    </w:p>
    <w:p w14:paraId="38642D92" w14:textId="140CA2AD" w:rsidR="00605046" w:rsidRDefault="00605046" w:rsidP="00605046">
      <w:pPr>
        <w:pStyle w:val="NoSpacing"/>
      </w:pPr>
    </w:p>
    <w:p w14:paraId="38642D92" w14:textId="140CA2AD" w:rsidR="009B6B1F" w:rsidRPr="009B6B1F" w:rsidRDefault="009B6B1F" w:rsidP="00605046">
      <w:pPr>
        <w:pStyle w:val="NoSpacing"/>
      </w:pPr>
      <w:r w:rsidRPr="009B6B1F">
        <w:t>Test name: Make expiration time 15 minutes (already selected)</w:t>
      </w:r>
    </w:p>
    <w:p w14:paraId="76351BE4" w14:textId="77777777" w:rsidR="009B6B1F" w:rsidRPr="009B6B1F" w:rsidRDefault="009B6B1F" w:rsidP="00605046">
      <w:pPr>
        <w:pStyle w:val="NoSpacing"/>
      </w:pPr>
      <w:r w:rsidRPr="009B6B1F">
        <w:t>Test number: 61</w:t>
      </w:r>
    </w:p>
    <w:p w14:paraId="6E7C0292" w14:textId="77777777" w:rsidR="009B6B1F" w:rsidRPr="009B6B1F" w:rsidRDefault="009B6B1F" w:rsidP="00605046">
      <w:pPr>
        <w:pStyle w:val="NoSpacing"/>
      </w:pPr>
      <w:r w:rsidRPr="009B6B1F">
        <w:t>Element being tested: 15 minutes list item</w:t>
      </w:r>
    </w:p>
    <w:p w14:paraId="267B87E9" w14:textId="0E8285BD" w:rsidR="009B6B1F" w:rsidRPr="009B6B1F" w:rsidRDefault="009B6B1F" w:rsidP="00605046">
      <w:pPr>
        <w:pStyle w:val="NoSpacing"/>
      </w:pPr>
      <w:r w:rsidRPr="009B6B1F">
        <w:t xml:space="preserve">Preconditions: On the "Expires in" view. </w:t>
      </w:r>
      <w:r w:rsidR="00F46B03" w:rsidRPr="009B6B1F">
        <w:t>The</w:t>
      </w:r>
      <w:r w:rsidRPr="009B6B1F">
        <w:t xml:space="preserve"> "15 minutes" element is selected.</w:t>
      </w:r>
    </w:p>
    <w:p w14:paraId="6C19CCA2" w14:textId="77777777" w:rsidR="009B6B1F" w:rsidRPr="009B6B1F" w:rsidRDefault="009B6B1F" w:rsidP="00605046">
      <w:pPr>
        <w:pStyle w:val="NoSpacing"/>
      </w:pPr>
      <w:r w:rsidRPr="009B6B1F">
        <w:t>Test procedure: The user will tap the "15 minutes" list item.</w:t>
      </w:r>
    </w:p>
    <w:p w14:paraId="34CC5EA2" w14:textId="77777777" w:rsidR="009B6B1F" w:rsidRPr="009B6B1F" w:rsidRDefault="009B6B1F" w:rsidP="00605046">
      <w:pPr>
        <w:pStyle w:val="NoSpacing"/>
      </w:pPr>
      <w:r w:rsidRPr="009B6B1F">
        <w:t>Expected outcome: Nothing changes.</w:t>
      </w:r>
    </w:p>
    <w:p w14:paraId="2599FA7A" w14:textId="77777777" w:rsidR="00605046" w:rsidRDefault="009B6B1F" w:rsidP="00605046">
      <w:pPr>
        <w:pStyle w:val="NoSpacing"/>
      </w:pPr>
      <w:r w:rsidRPr="009B6B1F">
        <w:t xml:space="preserve">Results: </w:t>
      </w:r>
    </w:p>
    <w:p w14:paraId="28BA2C6F" w14:textId="1F2AF19D" w:rsidR="00605046" w:rsidRDefault="00605046" w:rsidP="00605046">
      <w:pPr>
        <w:pStyle w:val="NoSpacing"/>
      </w:pPr>
    </w:p>
    <w:p w14:paraId="28BA2C6F" w14:textId="1F2AF19D" w:rsidR="009B6B1F" w:rsidRPr="009B6B1F" w:rsidRDefault="009B6B1F" w:rsidP="00605046">
      <w:pPr>
        <w:pStyle w:val="NoSpacing"/>
      </w:pPr>
      <w:r w:rsidRPr="009B6B1F">
        <w:t>Test name: Make expiration time 15 minutes (not already selected)</w:t>
      </w:r>
    </w:p>
    <w:p w14:paraId="0947655C" w14:textId="77777777" w:rsidR="009B6B1F" w:rsidRPr="009B6B1F" w:rsidRDefault="009B6B1F" w:rsidP="00605046">
      <w:pPr>
        <w:pStyle w:val="NoSpacing"/>
      </w:pPr>
      <w:r w:rsidRPr="009B6B1F">
        <w:t>Test number: 62</w:t>
      </w:r>
    </w:p>
    <w:p w14:paraId="13083565" w14:textId="77777777" w:rsidR="009B6B1F" w:rsidRPr="009B6B1F" w:rsidRDefault="009B6B1F" w:rsidP="00605046">
      <w:pPr>
        <w:pStyle w:val="NoSpacing"/>
      </w:pPr>
      <w:r w:rsidRPr="009B6B1F">
        <w:t>Element being tested: 15 minutes list item</w:t>
      </w:r>
    </w:p>
    <w:p w14:paraId="3CF5154B" w14:textId="0B0A3115" w:rsidR="009B6B1F" w:rsidRPr="009B6B1F" w:rsidRDefault="009B6B1F" w:rsidP="00605046">
      <w:pPr>
        <w:pStyle w:val="NoSpacing"/>
      </w:pPr>
      <w:r w:rsidRPr="009B6B1F">
        <w:t xml:space="preserve">Preconditions: User is on the "Expires in" view. </w:t>
      </w:r>
      <w:r w:rsidR="00F46B03" w:rsidRPr="009B6B1F">
        <w:t>An</w:t>
      </w:r>
      <w:r w:rsidRPr="009B6B1F">
        <w:t xml:space="preserve"> element other than "15 minutes" is selected</w:t>
      </w:r>
    </w:p>
    <w:p w14:paraId="213EC187" w14:textId="77777777" w:rsidR="009B6B1F" w:rsidRPr="009B6B1F" w:rsidRDefault="009B6B1F" w:rsidP="00605046">
      <w:pPr>
        <w:pStyle w:val="NoSpacing"/>
      </w:pPr>
      <w:r w:rsidRPr="009B6B1F">
        <w:t>Test procedure: The user will tap the "15 minutes" list item.</w:t>
      </w:r>
    </w:p>
    <w:p w14:paraId="7F93255E" w14:textId="77777777" w:rsidR="009B6B1F" w:rsidRPr="009B6B1F" w:rsidRDefault="009B6B1F" w:rsidP="00605046">
      <w:pPr>
        <w:pStyle w:val="NoSpacing"/>
      </w:pPr>
      <w:r w:rsidRPr="009B6B1F">
        <w:t>Expected outcome: The previously selected item is deselected and the "15 minutes" item is selected.</w:t>
      </w:r>
    </w:p>
    <w:p w14:paraId="319477B2" w14:textId="77777777" w:rsidR="009B6B1F" w:rsidRDefault="009B6B1F" w:rsidP="00605046">
      <w:pPr>
        <w:pStyle w:val="NoSpacing"/>
        <w:rPr>
          <w:b/>
          <w:bCs/>
        </w:rPr>
      </w:pPr>
      <w:r w:rsidRPr="009B6B1F">
        <w:t xml:space="preserve">Results: </w:t>
      </w:r>
    </w:p>
    <w:p w14:paraId="70DF0271" w14:textId="1CC0FD51" w:rsidR="00D00B48" w:rsidRDefault="000118E7" w:rsidP="00D2554A">
      <w:pPr>
        <w:pStyle w:val="Heading3"/>
        <w:rPr>
          <w:ins w:id="341" w:author="Birmingham, William P." w:date="2015-12-06T15:52:00Z"/>
        </w:rPr>
      </w:pPr>
      <w:bookmarkStart w:id="342" w:name="_Toc437428805"/>
      <w:r>
        <w:t>3</w:t>
      </w:r>
      <w:ins w:id="343" w:author="Birmingham, William P." w:date="2015-12-06T15:52:00Z">
        <w:r w:rsidR="00712D42">
          <w:t>.2.11</w:t>
        </w:r>
        <w:r w:rsidR="00712D42">
          <w:tab/>
        </w:r>
      </w:ins>
      <w:r w:rsidR="009B6B1F">
        <w:t xml:space="preserve">Current Order </w:t>
      </w:r>
      <w:ins w:id="344" w:author="Birmingham, William P." w:date="2015-12-06T15:52:00Z">
        <w:r w:rsidR="00712D42">
          <w:t>view</w:t>
        </w:r>
        <w:bookmarkEnd w:id="340"/>
        <w:bookmarkEnd w:id="342"/>
      </w:ins>
    </w:p>
    <w:p w14:paraId="3196E54B" w14:textId="77777777" w:rsidR="009B6B1F" w:rsidRDefault="009B6B1F" w:rsidP="00605046">
      <w:pPr>
        <w:pStyle w:val="NoSpacing"/>
      </w:pPr>
      <w:r>
        <w:t>Test name: Pay</w:t>
      </w:r>
    </w:p>
    <w:p w14:paraId="04E735BB" w14:textId="77777777" w:rsidR="009B6B1F" w:rsidRDefault="009B6B1F" w:rsidP="00605046">
      <w:pPr>
        <w:pStyle w:val="NoSpacing"/>
      </w:pPr>
      <w:r>
        <w:t>Test number: 63</w:t>
      </w:r>
    </w:p>
    <w:p w14:paraId="3505055A" w14:textId="77777777" w:rsidR="009B6B1F" w:rsidRDefault="009B6B1F" w:rsidP="00605046">
      <w:pPr>
        <w:pStyle w:val="NoSpacing"/>
      </w:pPr>
      <w:r>
        <w:t>Element being tested: Pay button</w:t>
      </w:r>
    </w:p>
    <w:p w14:paraId="1CAB0CF0" w14:textId="77777777" w:rsidR="009B6B1F" w:rsidRDefault="009B6B1F" w:rsidP="00605046">
      <w:pPr>
        <w:pStyle w:val="NoSpacing"/>
      </w:pPr>
      <w:r>
        <w:t xml:space="preserve">Preconditions: The user is on the "Current order" view. </w:t>
      </w:r>
    </w:p>
    <w:p w14:paraId="691C125A" w14:textId="77777777" w:rsidR="009B6B1F" w:rsidRDefault="009B6B1F" w:rsidP="00605046">
      <w:pPr>
        <w:pStyle w:val="NoSpacing"/>
      </w:pPr>
      <w:r>
        <w:t>Test procedure: The user will tap the "Pay" button.</w:t>
      </w:r>
    </w:p>
    <w:p w14:paraId="74F8E540" w14:textId="77777777" w:rsidR="009B6B1F" w:rsidRDefault="009B6B1F" w:rsidP="00605046">
      <w:pPr>
        <w:pStyle w:val="NoSpacing"/>
      </w:pPr>
      <w:r>
        <w:t>Expected outcome: The "Pay" button will change to say "order completed."</w:t>
      </w:r>
    </w:p>
    <w:p w14:paraId="570D75C8" w14:textId="77777777" w:rsidR="00605046" w:rsidRDefault="009B6B1F" w:rsidP="00605046">
      <w:pPr>
        <w:pStyle w:val="NoSpacing"/>
      </w:pPr>
      <w:r>
        <w:t xml:space="preserve">Results: </w:t>
      </w:r>
    </w:p>
    <w:p w14:paraId="7F5627AE" w14:textId="526C9578" w:rsidR="00605046" w:rsidRDefault="00605046" w:rsidP="00605046">
      <w:pPr>
        <w:pStyle w:val="NoSpacing"/>
      </w:pPr>
    </w:p>
    <w:p w14:paraId="7F5627AE" w14:textId="526C9578" w:rsidR="009B6B1F" w:rsidRDefault="009B6B1F" w:rsidP="00605046">
      <w:pPr>
        <w:pStyle w:val="NoSpacing"/>
      </w:pPr>
      <w:r>
        <w:t xml:space="preserve">Test name: </w:t>
      </w:r>
      <w:r w:rsidR="00DF3CD9">
        <w:t>Top left arrow button</w:t>
      </w:r>
    </w:p>
    <w:p w14:paraId="273D3726" w14:textId="77777777" w:rsidR="009B6B1F" w:rsidRDefault="009B6B1F" w:rsidP="00605046">
      <w:pPr>
        <w:pStyle w:val="NoSpacing"/>
      </w:pPr>
      <w:r>
        <w:t>Test number: 64</w:t>
      </w:r>
    </w:p>
    <w:p w14:paraId="727966DF" w14:textId="13CC6209" w:rsidR="009B6B1F" w:rsidRDefault="009B6B1F" w:rsidP="00605046">
      <w:pPr>
        <w:pStyle w:val="NoSpacing"/>
      </w:pPr>
      <w:r>
        <w:t xml:space="preserve">Element being tested: </w:t>
      </w:r>
      <w:r w:rsidR="00DF3CD9">
        <w:t>Top left arrow button</w:t>
      </w:r>
    </w:p>
    <w:p w14:paraId="366C7073" w14:textId="77777777" w:rsidR="009B6B1F" w:rsidRDefault="009B6B1F" w:rsidP="00605046">
      <w:pPr>
        <w:pStyle w:val="NoSpacing"/>
      </w:pPr>
      <w:r>
        <w:t xml:space="preserve">Preconditions: The user is on the "Current order" view. </w:t>
      </w:r>
    </w:p>
    <w:p w14:paraId="7922B3EE" w14:textId="14A4EAA1" w:rsidR="009B6B1F" w:rsidRDefault="009B6B1F" w:rsidP="00605046">
      <w:pPr>
        <w:pStyle w:val="NoSpacing"/>
      </w:pPr>
      <w:r>
        <w:lastRenderedPageBreak/>
        <w:t xml:space="preserve">Test procedure: The user will tap the </w:t>
      </w:r>
      <w:r w:rsidR="00DF3CD9">
        <w:t>top left arrow button</w:t>
      </w:r>
      <w:r>
        <w:t>.</w:t>
      </w:r>
    </w:p>
    <w:p w14:paraId="435DAE97" w14:textId="77777777" w:rsidR="009B6B1F" w:rsidRDefault="009B6B1F" w:rsidP="00605046">
      <w:pPr>
        <w:pStyle w:val="NoSpacing"/>
      </w:pPr>
      <w:r>
        <w:t>Expected outcome: The user will be brought to the "My Orders" screen.</w:t>
      </w:r>
    </w:p>
    <w:p w14:paraId="02B73826" w14:textId="77777777" w:rsidR="00605046" w:rsidRDefault="009B6B1F" w:rsidP="00605046">
      <w:pPr>
        <w:pStyle w:val="NoSpacing"/>
      </w:pPr>
      <w:r>
        <w:t xml:space="preserve">Results: </w:t>
      </w:r>
    </w:p>
    <w:p w14:paraId="4369A281" w14:textId="49F1AAFF" w:rsidR="00605046" w:rsidRDefault="00605046" w:rsidP="00605046">
      <w:pPr>
        <w:pStyle w:val="NoSpacing"/>
      </w:pPr>
    </w:p>
    <w:p w14:paraId="4369A281" w14:textId="49F1AAFF" w:rsidR="009B6B1F" w:rsidRDefault="009B6B1F" w:rsidP="00605046">
      <w:pPr>
        <w:pStyle w:val="NoSpacing"/>
      </w:pPr>
      <w:r>
        <w:t>Test name: Chat</w:t>
      </w:r>
    </w:p>
    <w:p w14:paraId="468C12BE" w14:textId="77777777" w:rsidR="009B6B1F" w:rsidRDefault="009B6B1F" w:rsidP="00605046">
      <w:pPr>
        <w:pStyle w:val="NoSpacing"/>
      </w:pPr>
      <w:r>
        <w:t>Test number: 65</w:t>
      </w:r>
    </w:p>
    <w:p w14:paraId="06B7E1BD" w14:textId="77777777" w:rsidR="009B6B1F" w:rsidRDefault="009B6B1F" w:rsidP="00605046">
      <w:pPr>
        <w:pStyle w:val="NoSpacing"/>
      </w:pPr>
      <w:r>
        <w:t>Element being tested: Chat icon</w:t>
      </w:r>
    </w:p>
    <w:p w14:paraId="575BB38D" w14:textId="77777777" w:rsidR="009B6B1F" w:rsidRDefault="009B6B1F" w:rsidP="00605046">
      <w:pPr>
        <w:pStyle w:val="NoSpacing"/>
      </w:pPr>
      <w:r>
        <w:t xml:space="preserve">Preconditions: The user is on the "Current order" view. </w:t>
      </w:r>
    </w:p>
    <w:p w14:paraId="74040249" w14:textId="77777777" w:rsidR="009B6B1F" w:rsidRDefault="009B6B1F" w:rsidP="00605046">
      <w:pPr>
        <w:pStyle w:val="NoSpacing"/>
      </w:pPr>
      <w:r>
        <w:t>Test procedure: The user will tap the chat icon.</w:t>
      </w:r>
    </w:p>
    <w:p w14:paraId="58D89118" w14:textId="77777777" w:rsidR="009B6B1F" w:rsidRDefault="009B6B1F" w:rsidP="00605046">
      <w:pPr>
        <w:pStyle w:val="NoSpacing"/>
      </w:pPr>
      <w:r>
        <w:t>Expected outcome: The driver's phone number will appear and the user can text with the driver.</w:t>
      </w:r>
    </w:p>
    <w:p w14:paraId="38F59664" w14:textId="77777777" w:rsidR="009B6B1F" w:rsidRDefault="009B6B1F" w:rsidP="00605046">
      <w:pPr>
        <w:pStyle w:val="NoSpacing"/>
      </w:pPr>
      <w:r>
        <w:t xml:space="preserve">Results: </w:t>
      </w:r>
    </w:p>
    <w:p w14:paraId="5A6C174A" w14:textId="77777777" w:rsidR="00812CDE" w:rsidRDefault="00812CDE" w:rsidP="00D2554A">
      <w:pPr>
        <w:pStyle w:val="Heading3"/>
      </w:pPr>
      <w:bookmarkStart w:id="345" w:name="_Toc437428806"/>
      <w:r>
        <w:t>3.2.12</w:t>
      </w:r>
      <w:r>
        <w:tab/>
        <w:t>My Orders view</w:t>
      </w:r>
      <w:bookmarkEnd w:id="345"/>
    </w:p>
    <w:p w14:paraId="7C4BBC1D" w14:textId="77777777" w:rsidR="00812CDE" w:rsidRDefault="00812CDE" w:rsidP="00812CDE">
      <w:pPr>
        <w:pStyle w:val="NoSpacing"/>
      </w:pPr>
      <w:r>
        <w:t>Test name: Select my sent requests</w:t>
      </w:r>
    </w:p>
    <w:p w14:paraId="007CAF28" w14:textId="77777777" w:rsidR="00812CDE" w:rsidRDefault="00812CDE" w:rsidP="00812CDE">
      <w:pPr>
        <w:pStyle w:val="NoSpacing"/>
      </w:pPr>
      <w:r>
        <w:t>Test number: 66</w:t>
      </w:r>
    </w:p>
    <w:p w14:paraId="4A584681" w14:textId="77777777" w:rsidR="00812CDE" w:rsidRDefault="00812CDE" w:rsidP="00812CDE">
      <w:pPr>
        <w:pStyle w:val="NoSpacing"/>
      </w:pPr>
      <w:r>
        <w:t>Element being tested: My sent requests selection</w:t>
      </w:r>
    </w:p>
    <w:p w14:paraId="3795ACD0" w14:textId="77777777" w:rsidR="00812CDE" w:rsidRDefault="00812CDE" w:rsidP="00812CDE">
      <w:pPr>
        <w:pStyle w:val="NoSpacing"/>
      </w:pPr>
      <w:r>
        <w:t>Preconditions: The user is on the "My Orders" view.</w:t>
      </w:r>
    </w:p>
    <w:p w14:paraId="041386BA" w14:textId="77777777" w:rsidR="00812CDE" w:rsidRDefault="00812CDE" w:rsidP="00812CDE">
      <w:pPr>
        <w:pStyle w:val="NoSpacing"/>
      </w:pPr>
      <w:r>
        <w:t>Test procedure: The user will tap one of the options under "My sent requests."</w:t>
      </w:r>
    </w:p>
    <w:p w14:paraId="7C2434E8" w14:textId="77777777" w:rsidR="00812CDE" w:rsidRDefault="00812CDE" w:rsidP="00812CDE">
      <w:pPr>
        <w:pStyle w:val="NoSpacing"/>
      </w:pPr>
      <w:r>
        <w:t>Expected outcome: The user will be brought to the "current order" screen.</w:t>
      </w:r>
    </w:p>
    <w:p w14:paraId="62FB7C16" w14:textId="77777777" w:rsidR="00605046" w:rsidRDefault="00812CDE" w:rsidP="00812CDE">
      <w:pPr>
        <w:pStyle w:val="NoSpacing"/>
      </w:pPr>
      <w:r>
        <w:t xml:space="preserve">Results: </w:t>
      </w:r>
    </w:p>
    <w:p w14:paraId="25D0F3B8" w14:textId="64D434D4" w:rsidR="00605046" w:rsidRDefault="00605046" w:rsidP="00812CDE">
      <w:pPr>
        <w:pStyle w:val="NoSpacing"/>
      </w:pPr>
    </w:p>
    <w:p w14:paraId="25D0F3B8" w14:textId="64D434D4" w:rsidR="00812CDE" w:rsidRDefault="00812CDE" w:rsidP="00812CDE">
      <w:pPr>
        <w:pStyle w:val="NoSpacing"/>
      </w:pPr>
      <w:r>
        <w:t>Test name: Select requests I'm picking up</w:t>
      </w:r>
    </w:p>
    <w:p w14:paraId="5C22A645" w14:textId="77777777" w:rsidR="00812CDE" w:rsidRDefault="00812CDE" w:rsidP="00812CDE">
      <w:pPr>
        <w:pStyle w:val="NoSpacing"/>
      </w:pPr>
      <w:r>
        <w:t>Test number: 67</w:t>
      </w:r>
    </w:p>
    <w:p w14:paraId="38518965" w14:textId="77777777" w:rsidR="00812CDE" w:rsidRDefault="00812CDE" w:rsidP="00812CDE">
      <w:pPr>
        <w:pStyle w:val="NoSpacing"/>
      </w:pPr>
      <w:r>
        <w:t>Element being tested: Requests I'm picking up selection</w:t>
      </w:r>
    </w:p>
    <w:p w14:paraId="2B10C9D9" w14:textId="77777777" w:rsidR="00812CDE" w:rsidRDefault="00812CDE" w:rsidP="00812CDE">
      <w:pPr>
        <w:pStyle w:val="NoSpacing"/>
      </w:pPr>
      <w:r>
        <w:t>Preconditions: The user is on the "My Orders" view.</w:t>
      </w:r>
    </w:p>
    <w:p w14:paraId="3E1C61B9" w14:textId="77777777" w:rsidR="00812CDE" w:rsidRDefault="00812CDE" w:rsidP="00812CDE">
      <w:pPr>
        <w:pStyle w:val="NoSpacing"/>
      </w:pPr>
      <w:r>
        <w:t>Test procedure: The user will tap one of the options under "Requests I'm picking up."</w:t>
      </w:r>
    </w:p>
    <w:p w14:paraId="61DDD284" w14:textId="77777777" w:rsidR="00812CDE" w:rsidRDefault="00812CDE" w:rsidP="00812CDE">
      <w:pPr>
        <w:pStyle w:val="NoSpacing"/>
      </w:pPr>
      <w:r>
        <w:t>Expected outcome: The user will be brought to the "I paid for food" screen.</w:t>
      </w:r>
    </w:p>
    <w:p w14:paraId="3B2579BD" w14:textId="77777777" w:rsidR="00605046" w:rsidRDefault="00812CDE" w:rsidP="00812CDE">
      <w:pPr>
        <w:pStyle w:val="NoSpacing"/>
      </w:pPr>
      <w:r>
        <w:t xml:space="preserve">Results: </w:t>
      </w:r>
    </w:p>
    <w:p w14:paraId="475BBFAC" w14:textId="7B39355D" w:rsidR="00605046" w:rsidRDefault="00605046" w:rsidP="00812CDE">
      <w:pPr>
        <w:pStyle w:val="NoSpacing"/>
      </w:pPr>
    </w:p>
    <w:p w14:paraId="475BBFAC" w14:textId="7B39355D" w:rsidR="00812CDE" w:rsidRDefault="00812CDE" w:rsidP="00812CDE">
      <w:pPr>
        <w:pStyle w:val="NoSpacing"/>
      </w:pPr>
      <w:r>
        <w:t xml:space="preserve">Test name: </w:t>
      </w:r>
      <w:r w:rsidR="00DF3CD9">
        <w:t>Top left arrow button</w:t>
      </w:r>
    </w:p>
    <w:p w14:paraId="25D50008" w14:textId="77777777" w:rsidR="00812CDE" w:rsidRDefault="00812CDE" w:rsidP="00812CDE">
      <w:pPr>
        <w:pStyle w:val="NoSpacing"/>
      </w:pPr>
      <w:r>
        <w:t>Test number: 68</w:t>
      </w:r>
    </w:p>
    <w:p w14:paraId="776EE9FA" w14:textId="7B3EE31E" w:rsidR="00812CDE" w:rsidRDefault="00812CDE" w:rsidP="00812CDE">
      <w:pPr>
        <w:pStyle w:val="NoSpacing"/>
      </w:pPr>
      <w:r>
        <w:t xml:space="preserve">Element being tested: </w:t>
      </w:r>
      <w:r w:rsidR="00DF3CD9">
        <w:t>Top left arrow button</w:t>
      </w:r>
    </w:p>
    <w:p w14:paraId="75130910" w14:textId="77777777" w:rsidR="00812CDE" w:rsidRDefault="00812CDE" w:rsidP="00812CDE">
      <w:pPr>
        <w:pStyle w:val="NoSpacing"/>
      </w:pPr>
      <w:r>
        <w:t>Preconditions: The user is on the "My Orders" view.</w:t>
      </w:r>
    </w:p>
    <w:p w14:paraId="764FA4B8" w14:textId="18B2EFD1" w:rsidR="00812CDE" w:rsidRDefault="00812CDE" w:rsidP="00812CDE">
      <w:pPr>
        <w:pStyle w:val="NoSpacing"/>
      </w:pPr>
      <w:r>
        <w:t xml:space="preserve">Test procedure: The user will tap the </w:t>
      </w:r>
      <w:r w:rsidR="00DF3CD9">
        <w:t>top left arrow button</w:t>
      </w:r>
      <w:r>
        <w:t>.</w:t>
      </w:r>
    </w:p>
    <w:p w14:paraId="686F1510" w14:textId="77777777" w:rsidR="00812CDE" w:rsidRDefault="00812CDE" w:rsidP="00812CDE">
      <w:pPr>
        <w:pStyle w:val="NoSpacing"/>
      </w:pPr>
      <w:r>
        <w:t>Expected outcome: The user will be brought to the "Home" screen.</w:t>
      </w:r>
    </w:p>
    <w:p w14:paraId="69DA08EF" w14:textId="77777777" w:rsidR="00812CDE" w:rsidRDefault="00812CDE" w:rsidP="00812CDE">
      <w:pPr>
        <w:pStyle w:val="NoSpacing"/>
      </w:pPr>
      <w:r>
        <w:t xml:space="preserve">Results: </w:t>
      </w:r>
    </w:p>
    <w:p w14:paraId="468097DF" w14:textId="77777777" w:rsidR="00812CDE" w:rsidRDefault="00812CDE" w:rsidP="00812CDE">
      <w:pPr>
        <w:pStyle w:val="NoSpacing"/>
      </w:pPr>
    </w:p>
    <w:p w14:paraId="3E50B8E9" w14:textId="47EF2A4B" w:rsidR="00812CDE" w:rsidRDefault="00D2554A" w:rsidP="00D2554A">
      <w:pPr>
        <w:pStyle w:val="Heading3"/>
      </w:pPr>
      <w:bookmarkStart w:id="346" w:name="_Toc437428807"/>
      <w:r>
        <w:t>3.2.13</w:t>
      </w:r>
      <w:r>
        <w:tab/>
      </w:r>
      <w:r w:rsidR="00812CDE">
        <w:t>Restaurants Tab view</w:t>
      </w:r>
      <w:bookmarkEnd w:id="346"/>
    </w:p>
    <w:p w14:paraId="70364F0D" w14:textId="77777777" w:rsidR="00812CDE" w:rsidRDefault="00812CDE" w:rsidP="00812CDE">
      <w:pPr>
        <w:pStyle w:val="NoSpacing"/>
      </w:pPr>
      <w:r>
        <w:t>Test name: Select a restaurant</w:t>
      </w:r>
    </w:p>
    <w:p w14:paraId="6E83A7B9" w14:textId="77777777" w:rsidR="00812CDE" w:rsidRDefault="00812CDE" w:rsidP="00812CDE">
      <w:pPr>
        <w:pStyle w:val="NoSpacing"/>
      </w:pPr>
      <w:r>
        <w:t>Test number: 69</w:t>
      </w:r>
    </w:p>
    <w:p w14:paraId="4BC643BD" w14:textId="45288CB5" w:rsidR="00812CDE" w:rsidRDefault="00D2554A" w:rsidP="00812CDE">
      <w:pPr>
        <w:pStyle w:val="NoSpacing"/>
      </w:pPr>
      <w:r>
        <w:t>Element being tested: Restaur</w:t>
      </w:r>
      <w:r w:rsidR="00812CDE">
        <w:t>ant checklist item</w:t>
      </w:r>
    </w:p>
    <w:p w14:paraId="10219A48" w14:textId="18668A2C" w:rsidR="00812CDE" w:rsidRDefault="00812CDE" w:rsidP="00812CDE">
      <w:pPr>
        <w:pStyle w:val="NoSpacing"/>
      </w:pPr>
      <w:r>
        <w:t xml:space="preserve">Preconditions: User is on the "Restaurants" tab of the "I'm picking up food" view. </w:t>
      </w:r>
      <w:r w:rsidR="00D2554A">
        <w:t>The</w:t>
      </w:r>
      <w:r>
        <w:t xml:space="preserve"> restaurant checklist is populated with restaurants</w:t>
      </w:r>
    </w:p>
    <w:p w14:paraId="74286FDB" w14:textId="77777777" w:rsidR="00812CDE" w:rsidRDefault="00812CDE" w:rsidP="00812CDE">
      <w:pPr>
        <w:pStyle w:val="NoSpacing"/>
      </w:pPr>
      <w:r>
        <w:t>Test procedure: Tap a restaurant list item</w:t>
      </w:r>
    </w:p>
    <w:p w14:paraId="4E580B23" w14:textId="77777777" w:rsidR="00812CDE" w:rsidRDefault="00812CDE" w:rsidP="00812CDE">
      <w:pPr>
        <w:pStyle w:val="NoSpacing"/>
      </w:pPr>
      <w:r>
        <w:t>Expected outcome: The list item becomes checked</w:t>
      </w:r>
    </w:p>
    <w:p w14:paraId="4E26F774" w14:textId="77777777" w:rsidR="00605046" w:rsidRDefault="00812CDE" w:rsidP="00812CDE">
      <w:pPr>
        <w:pStyle w:val="NoSpacing"/>
      </w:pPr>
      <w:r>
        <w:t xml:space="preserve">Results: </w:t>
      </w:r>
    </w:p>
    <w:p w14:paraId="77615EE6" w14:textId="47EFFC60" w:rsidR="00605046" w:rsidRDefault="00605046" w:rsidP="00812CDE">
      <w:pPr>
        <w:pStyle w:val="NoSpacing"/>
      </w:pPr>
    </w:p>
    <w:p w14:paraId="77615EE6" w14:textId="47EFFC60" w:rsidR="00812CDE" w:rsidRDefault="00812CDE" w:rsidP="00812CDE">
      <w:pPr>
        <w:pStyle w:val="NoSpacing"/>
      </w:pPr>
      <w:r>
        <w:t>Test name: Pickup food expiration decrement</w:t>
      </w:r>
    </w:p>
    <w:p w14:paraId="6D82A6E5" w14:textId="77777777" w:rsidR="00812CDE" w:rsidRDefault="00812CDE" w:rsidP="00812CDE">
      <w:pPr>
        <w:pStyle w:val="NoSpacing"/>
      </w:pPr>
      <w:r>
        <w:t>Test number: 70</w:t>
      </w:r>
    </w:p>
    <w:p w14:paraId="48499D72" w14:textId="77777777" w:rsidR="00812CDE" w:rsidRDefault="00812CDE" w:rsidP="00812CDE">
      <w:pPr>
        <w:pStyle w:val="NoSpacing"/>
      </w:pPr>
      <w:r>
        <w:t>Element being tested: Time next to "Expires in" component of "I'm picking up food" view</w:t>
      </w:r>
    </w:p>
    <w:p w14:paraId="4B29FACD" w14:textId="08927E5E" w:rsidR="00812CDE" w:rsidRDefault="00812CDE" w:rsidP="00812CDE">
      <w:pPr>
        <w:pStyle w:val="NoSpacing"/>
      </w:pPr>
      <w:r>
        <w:t xml:space="preserve">Preconditions: User is on the "Restaurants" tab of the "I'm picking up food" view. </w:t>
      </w:r>
      <w:r w:rsidR="00F46B03">
        <w:t>Available</w:t>
      </w:r>
      <w:r>
        <w:t xml:space="preserve"> to pick up food" option is selected</w:t>
      </w:r>
    </w:p>
    <w:p w14:paraId="248762E4" w14:textId="5624326C" w:rsidR="00812CDE" w:rsidRDefault="00812CDE" w:rsidP="00812CDE">
      <w:pPr>
        <w:pStyle w:val="NoSpacing"/>
      </w:pPr>
      <w:r>
        <w:t xml:space="preserve">Test procedure: Wait 1 minute. Press </w:t>
      </w:r>
      <w:r w:rsidR="00DF3CD9">
        <w:t>top left arrow button</w:t>
      </w:r>
      <w:r>
        <w:t>. Press "I'm picking up food" button</w:t>
      </w:r>
    </w:p>
    <w:p w14:paraId="78E98530" w14:textId="77777777" w:rsidR="00812CDE" w:rsidRDefault="00812CDE" w:rsidP="00812CDE">
      <w:pPr>
        <w:pStyle w:val="NoSpacing"/>
      </w:pPr>
      <w:r>
        <w:t>Expected outcome: The time listed next to "Expires in" has dropped by approximately one minute.</w:t>
      </w:r>
    </w:p>
    <w:p w14:paraId="2AA78F14" w14:textId="77777777" w:rsidR="00605046" w:rsidRDefault="00812CDE" w:rsidP="00812CDE">
      <w:pPr>
        <w:pStyle w:val="NoSpacing"/>
      </w:pPr>
      <w:r>
        <w:t xml:space="preserve">Results: </w:t>
      </w:r>
    </w:p>
    <w:p w14:paraId="17B46FA2" w14:textId="7928B519" w:rsidR="00605046" w:rsidRDefault="00605046" w:rsidP="00812CDE">
      <w:pPr>
        <w:pStyle w:val="NoSpacing"/>
      </w:pPr>
    </w:p>
    <w:p w14:paraId="17B46FA2" w14:textId="7928B519" w:rsidR="00812CDE" w:rsidRDefault="00812CDE" w:rsidP="00812CDE">
      <w:pPr>
        <w:pStyle w:val="NoSpacing"/>
      </w:pPr>
      <w:r>
        <w:t>Test name: Pickup food availability remains</w:t>
      </w:r>
    </w:p>
    <w:p w14:paraId="002B4889" w14:textId="77777777" w:rsidR="00812CDE" w:rsidRDefault="00812CDE" w:rsidP="00812CDE">
      <w:pPr>
        <w:pStyle w:val="NoSpacing"/>
      </w:pPr>
      <w:r>
        <w:t>Test number: 71</w:t>
      </w:r>
    </w:p>
    <w:p w14:paraId="178A6978" w14:textId="77777777" w:rsidR="00812CDE" w:rsidRDefault="00812CDE" w:rsidP="00812CDE">
      <w:pPr>
        <w:pStyle w:val="NoSpacing"/>
      </w:pPr>
      <w:r>
        <w:t>Element being tested: Available to pick up food option in "I'm picking up food" view</w:t>
      </w:r>
    </w:p>
    <w:p w14:paraId="33FCCED4" w14:textId="77777777" w:rsidR="00812CDE" w:rsidRDefault="00812CDE" w:rsidP="00812CDE">
      <w:pPr>
        <w:pStyle w:val="NoSpacing"/>
      </w:pPr>
      <w:r>
        <w:t>Preconditions: User is on the "Restaurants" tab of the "I'm picking up food" view. "Available to pick up food" is enabled</w:t>
      </w:r>
    </w:p>
    <w:p w14:paraId="04975FA3" w14:textId="219B6E8C" w:rsidR="00812CDE" w:rsidRDefault="00812CDE" w:rsidP="00812CDE">
      <w:pPr>
        <w:pStyle w:val="NoSpacing"/>
      </w:pPr>
      <w:r>
        <w:t xml:space="preserve">Test procedure: Press back. </w:t>
      </w:r>
      <w:r w:rsidR="00D2554A">
        <w:t>Press</w:t>
      </w:r>
      <w:r>
        <w:t xml:space="preserve"> "I'm picking up food"</w:t>
      </w:r>
    </w:p>
    <w:p w14:paraId="3E3C93E2" w14:textId="77777777" w:rsidR="00812CDE" w:rsidRDefault="00812CDE" w:rsidP="00812CDE">
      <w:pPr>
        <w:pStyle w:val="NoSpacing"/>
      </w:pPr>
      <w:r>
        <w:t>Expected outcome: Available to pick up food is (still) enabled.</w:t>
      </w:r>
    </w:p>
    <w:p w14:paraId="2640C0B7" w14:textId="77777777" w:rsidR="00605046" w:rsidRDefault="00812CDE" w:rsidP="00812CDE">
      <w:pPr>
        <w:pStyle w:val="NoSpacing"/>
      </w:pPr>
      <w:r>
        <w:t xml:space="preserve">Results: </w:t>
      </w:r>
    </w:p>
    <w:p w14:paraId="45C0A658" w14:textId="1D2E01C0" w:rsidR="00605046" w:rsidRDefault="00605046" w:rsidP="00812CDE">
      <w:pPr>
        <w:pStyle w:val="NoSpacing"/>
      </w:pPr>
    </w:p>
    <w:p w14:paraId="45C0A658" w14:textId="1D2E01C0" w:rsidR="00812CDE" w:rsidRDefault="00812CDE" w:rsidP="00812CDE">
      <w:pPr>
        <w:pStyle w:val="NoSpacing"/>
      </w:pPr>
      <w:r>
        <w:t>Test name: Pickup food availability constant</w:t>
      </w:r>
    </w:p>
    <w:p w14:paraId="0ABA569D" w14:textId="77777777" w:rsidR="00812CDE" w:rsidRDefault="00812CDE" w:rsidP="00812CDE">
      <w:pPr>
        <w:pStyle w:val="NoSpacing"/>
      </w:pPr>
      <w:r>
        <w:t>Test number: 72</w:t>
      </w:r>
    </w:p>
    <w:p w14:paraId="299973F1" w14:textId="77777777" w:rsidR="00812CDE" w:rsidRDefault="00812CDE" w:rsidP="00812CDE">
      <w:pPr>
        <w:pStyle w:val="NoSpacing"/>
      </w:pPr>
      <w:r>
        <w:t>Element being tested: Available to pick up food option in "I'm picking up food" view (negative)</w:t>
      </w:r>
    </w:p>
    <w:p w14:paraId="7F01B326" w14:textId="77777777" w:rsidR="00812CDE" w:rsidRDefault="00812CDE" w:rsidP="00812CDE">
      <w:pPr>
        <w:pStyle w:val="NoSpacing"/>
      </w:pPr>
      <w:r>
        <w:t>Preconditions: User is on the "Restaurants" tab of the "I'm picking up food" view. "Available to pick up food" is not enabled</w:t>
      </w:r>
    </w:p>
    <w:p w14:paraId="7F42A765" w14:textId="77777777" w:rsidR="00812CDE" w:rsidRDefault="00812CDE" w:rsidP="00812CDE">
      <w:pPr>
        <w:pStyle w:val="NoSpacing"/>
      </w:pPr>
      <w:r>
        <w:t>Test procedure: Press back. Press "I'm picking up food"</w:t>
      </w:r>
    </w:p>
    <w:p w14:paraId="3B1CD1CA" w14:textId="77777777" w:rsidR="00812CDE" w:rsidRDefault="00812CDE" w:rsidP="00812CDE">
      <w:pPr>
        <w:pStyle w:val="NoSpacing"/>
      </w:pPr>
      <w:r>
        <w:t>Expected outcome: Available to pick up food option is (still) not enabled</w:t>
      </w:r>
    </w:p>
    <w:p w14:paraId="4408D1ED" w14:textId="77777777" w:rsidR="00605046" w:rsidRDefault="00812CDE" w:rsidP="00812CDE">
      <w:pPr>
        <w:pStyle w:val="NoSpacing"/>
      </w:pPr>
      <w:r>
        <w:t xml:space="preserve">Results: </w:t>
      </w:r>
    </w:p>
    <w:p w14:paraId="7CC7990B" w14:textId="216A4ED6" w:rsidR="00605046" w:rsidRDefault="00605046" w:rsidP="00812CDE">
      <w:pPr>
        <w:pStyle w:val="NoSpacing"/>
      </w:pPr>
    </w:p>
    <w:p w14:paraId="7CC7990B" w14:textId="216A4ED6" w:rsidR="00812CDE" w:rsidRDefault="00812CDE" w:rsidP="00812CDE">
      <w:pPr>
        <w:pStyle w:val="NoSpacing"/>
      </w:pPr>
      <w:r>
        <w:t>Test name: Driver availability switch on</w:t>
      </w:r>
    </w:p>
    <w:p w14:paraId="10473804" w14:textId="77777777" w:rsidR="00812CDE" w:rsidRDefault="00812CDE" w:rsidP="00812CDE">
      <w:pPr>
        <w:pStyle w:val="NoSpacing"/>
      </w:pPr>
      <w:r>
        <w:t>Test number: 73</w:t>
      </w:r>
    </w:p>
    <w:p w14:paraId="173CBAD0" w14:textId="77777777" w:rsidR="00812CDE" w:rsidRDefault="00812CDE" w:rsidP="00812CDE">
      <w:pPr>
        <w:pStyle w:val="NoSpacing"/>
      </w:pPr>
      <w:r>
        <w:t>Element being tested: Available to pick up food switch in driver view</w:t>
      </w:r>
    </w:p>
    <w:p w14:paraId="0FD76A5F" w14:textId="77777777" w:rsidR="00812CDE" w:rsidRDefault="00812CDE" w:rsidP="00812CDE">
      <w:pPr>
        <w:pStyle w:val="NoSpacing"/>
      </w:pPr>
      <w:r>
        <w:t>Preconditions: User is on the "Restaurants" tab of the "I'm picking up food" view. "Available to pick up food" switch is currently off</w:t>
      </w:r>
    </w:p>
    <w:p w14:paraId="561889D0" w14:textId="77777777" w:rsidR="00812CDE" w:rsidRDefault="00812CDE" w:rsidP="00812CDE">
      <w:pPr>
        <w:pStyle w:val="NoSpacing"/>
      </w:pPr>
      <w:r>
        <w:t>Test procedure: Tap the switch</w:t>
      </w:r>
    </w:p>
    <w:p w14:paraId="066BDF76" w14:textId="77777777" w:rsidR="00812CDE" w:rsidRDefault="00812CDE" w:rsidP="00812CDE">
      <w:pPr>
        <w:pStyle w:val="NoSpacing"/>
      </w:pPr>
      <w:r>
        <w:t>Expected outcome: Available to pick up food switch turns on, and the restaurants are grayed out</w:t>
      </w:r>
    </w:p>
    <w:p w14:paraId="0AFA15A1" w14:textId="77777777" w:rsidR="00605046" w:rsidRDefault="00812CDE" w:rsidP="00812CDE">
      <w:pPr>
        <w:pStyle w:val="NoSpacing"/>
      </w:pPr>
      <w:r>
        <w:t xml:space="preserve">Results: </w:t>
      </w:r>
    </w:p>
    <w:p w14:paraId="2BB62438" w14:textId="371C7CD5" w:rsidR="00605046" w:rsidRDefault="00605046" w:rsidP="00812CDE">
      <w:pPr>
        <w:pStyle w:val="NoSpacing"/>
      </w:pPr>
    </w:p>
    <w:p w14:paraId="2BB62438" w14:textId="371C7CD5" w:rsidR="00812CDE" w:rsidRDefault="00812CDE" w:rsidP="00812CDE">
      <w:pPr>
        <w:pStyle w:val="NoSpacing"/>
      </w:pPr>
      <w:r>
        <w:t>Test name: Driver availability switch off</w:t>
      </w:r>
    </w:p>
    <w:p w14:paraId="05983F01" w14:textId="77777777" w:rsidR="00812CDE" w:rsidRDefault="00812CDE" w:rsidP="00812CDE">
      <w:pPr>
        <w:pStyle w:val="NoSpacing"/>
      </w:pPr>
      <w:r>
        <w:t>Test number: 74</w:t>
      </w:r>
    </w:p>
    <w:p w14:paraId="3CB5C7DB" w14:textId="77777777" w:rsidR="00812CDE" w:rsidRDefault="00812CDE" w:rsidP="00812CDE">
      <w:pPr>
        <w:pStyle w:val="NoSpacing"/>
      </w:pPr>
      <w:r>
        <w:t>Element being tested: Available to pick up food switch in driver view</w:t>
      </w:r>
    </w:p>
    <w:p w14:paraId="24C0E2C5" w14:textId="77777777" w:rsidR="00812CDE" w:rsidRDefault="00812CDE" w:rsidP="00812CDE">
      <w:pPr>
        <w:pStyle w:val="NoSpacing"/>
      </w:pPr>
      <w:r>
        <w:t>Preconditions: User is on the "Restaurants" tab of the "I'm picking up food" view. "Available to pick up food" switch is currently on</w:t>
      </w:r>
    </w:p>
    <w:p w14:paraId="16C85A9D" w14:textId="77777777" w:rsidR="00812CDE" w:rsidRDefault="00812CDE" w:rsidP="00812CDE">
      <w:pPr>
        <w:pStyle w:val="NoSpacing"/>
      </w:pPr>
      <w:r>
        <w:t>Test procedure: Tap the switch</w:t>
      </w:r>
    </w:p>
    <w:p w14:paraId="1F48F19C" w14:textId="77777777" w:rsidR="00812CDE" w:rsidRDefault="00812CDE" w:rsidP="00812CDE">
      <w:pPr>
        <w:pStyle w:val="NoSpacing"/>
      </w:pPr>
      <w:r>
        <w:t>Expected outcome: Available to pick up food switch turns off, "Expires in" time resets, and the restaurants are available to select (i.e. no longer grayed out).</w:t>
      </w:r>
    </w:p>
    <w:p w14:paraId="6FB12C53" w14:textId="77777777" w:rsidR="00605046" w:rsidRDefault="00812CDE" w:rsidP="00812CDE">
      <w:pPr>
        <w:pStyle w:val="NoSpacing"/>
      </w:pPr>
      <w:r>
        <w:t xml:space="preserve">Results: </w:t>
      </w:r>
    </w:p>
    <w:p w14:paraId="5E9F4FBD" w14:textId="0C2EF405" w:rsidR="00605046" w:rsidRDefault="00605046" w:rsidP="00812CDE">
      <w:pPr>
        <w:pStyle w:val="NoSpacing"/>
      </w:pPr>
    </w:p>
    <w:p w14:paraId="5E9F4FBD" w14:textId="0C2EF405" w:rsidR="00812CDE" w:rsidRDefault="00812CDE" w:rsidP="00812CDE">
      <w:pPr>
        <w:pStyle w:val="NoSpacing"/>
      </w:pPr>
      <w:r>
        <w:t xml:space="preserve">Test name: Pickup food </w:t>
      </w:r>
      <w:r w:rsidR="00F46B03">
        <w:t>gray out</w:t>
      </w:r>
    </w:p>
    <w:p w14:paraId="20C2E3EC" w14:textId="77777777" w:rsidR="00812CDE" w:rsidRDefault="00812CDE" w:rsidP="00812CDE">
      <w:pPr>
        <w:pStyle w:val="NoSpacing"/>
      </w:pPr>
      <w:r>
        <w:lastRenderedPageBreak/>
        <w:t>Test number: 75</w:t>
      </w:r>
    </w:p>
    <w:p w14:paraId="6FAE9B8A" w14:textId="77777777" w:rsidR="00812CDE" w:rsidRDefault="00812CDE" w:rsidP="00812CDE">
      <w:pPr>
        <w:pStyle w:val="NoSpacing"/>
      </w:pPr>
      <w:r>
        <w:t>Element being tested: Restaurant selection checkboxes in "I'm picking up food" section</w:t>
      </w:r>
    </w:p>
    <w:p w14:paraId="1891EFED" w14:textId="77777777" w:rsidR="00812CDE" w:rsidRDefault="00812CDE" w:rsidP="00812CDE">
      <w:pPr>
        <w:pStyle w:val="NoSpacing"/>
      </w:pPr>
      <w:r>
        <w:t>Preconditions: User is on the "Restaurants" tab of the "I'm picking up food" view. "Available to pick up food" option is selected</w:t>
      </w:r>
    </w:p>
    <w:p w14:paraId="31AE1511" w14:textId="77777777" w:rsidR="00812CDE" w:rsidRDefault="00812CDE" w:rsidP="00812CDE">
      <w:pPr>
        <w:pStyle w:val="NoSpacing"/>
      </w:pPr>
      <w:r>
        <w:t>Test procedure: Attempt to check or uncheck a restaurant selection</w:t>
      </w:r>
    </w:p>
    <w:p w14:paraId="7E6AE8F7" w14:textId="77777777" w:rsidR="00812CDE" w:rsidRDefault="00812CDE" w:rsidP="00812CDE">
      <w:pPr>
        <w:pStyle w:val="NoSpacing"/>
      </w:pPr>
      <w:r>
        <w:t>Expected outcome: Nothing happens</w:t>
      </w:r>
    </w:p>
    <w:p w14:paraId="316FF2CC" w14:textId="77777777" w:rsidR="00605046" w:rsidRDefault="00812CDE" w:rsidP="00812CDE">
      <w:pPr>
        <w:pStyle w:val="NoSpacing"/>
      </w:pPr>
      <w:r>
        <w:t xml:space="preserve">Results: </w:t>
      </w:r>
    </w:p>
    <w:p w14:paraId="345CB3E3" w14:textId="2EC23E59" w:rsidR="00605046" w:rsidRDefault="00605046" w:rsidP="00812CDE">
      <w:pPr>
        <w:pStyle w:val="NoSpacing"/>
      </w:pPr>
    </w:p>
    <w:p w14:paraId="345CB3E3" w14:textId="2EC23E59" w:rsidR="00812CDE" w:rsidRDefault="00812CDE" w:rsidP="00812CDE">
      <w:pPr>
        <w:pStyle w:val="NoSpacing"/>
      </w:pPr>
      <w:r>
        <w:t>Test name: View available orders</w:t>
      </w:r>
    </w:p>
    <w:p w14:paraId="636DE66D" w14:textId="77777777" w:rsidR="00812CDE" w:rsidRDefault="00812CDE" w:rsidP="00812CDE">
      <w:pPr>
        <w:pStyle w:val="NoSpacing"/>
      </w:pPr>
      <w:r>
        <w:t>Test number: 76</w:t>
      </w:r>
    </w:p>
    <w:p w14:paraId="0A2DD112" w14:textId="77777777" w:rsidR="00812CDE" w:rsidRDefault="00812CDE" w:rsidP="00812CDE">
      <w:pPr>
        <w:pStyle w:val="NoSpacing"/>
      </w:pPr>
      <w:r>
        <w:t>Element being tested: Orders nav button</w:t>
      </w:r>
    </w:p>
    <w:p w14:paraId="1ABA617B" w14:textId="77777777" w:rsidR="00812CDE" w:rsidRDefault="00812CDE" w:rsidP="00812CDE">
      <w:pPr>
        <w:pStyle w:val="NoSpacing"/>
      </w:pPr>
      <w:r>
        <w:t>Preconditions: User is on the "Restaurants" tab of the "I'm picking up food" view.</w:t>
      </w:r>
    </w:p>
    <w:p w14:paraId="7B3A5929" w14:textId="77777777" w:rsidR="00812CDE" w:rsidRDefault="00812CDE" w:rsidP="00812CDE">
      <w:pPr>
        <w:pStyle w:val="NoSpacing"/>
      </w:pPr>
      <w:r>
        <w:t>Test procedure: Tap the "orders" button</w:t>
      </w:r>
    </w:p>
    <w:p w14:paraId="087B83EB" w14:textId="77777777" w:rsidR="00812CDE" w:rsidRDefault="00812CDE" w:rsidP="00812CDE">
      <w:pPr>
        <w:pStyle w:val="NoSpacing"/>
      </w:pPr>
      <w:r>
        <w:t>Expected outcome: User sees the "Available Orders" view.</w:t>
      </w:r>
    </w:p>
    <w:p w14:paraId="3487241C" w14:textId="77777777" w:rsidR="00605046" w:rsidRDefault="00812CDE" w:rsidP="00812CDE">
      <w:pPr>
        <w:pStyle w:val="NoSpacing"/>
      </w:pPr>
      <w:r>
        <w:t xml:space="preserve">Results: </w:t>
      </w:r>
    </w:p>
    <w:p w14:paraId="4DC9E1DA" w14:textId="3F8111A0" w:rsidR="00605046" w:rsidRDefault="00605046" w:rsidP="00812CDE">
      <w:pPr>
        <w:pStyle w:val="NoSpacing"/>
      </w:pPr>
    </w:p>
    <w:p w14:paraId="4DC9E1DA" w14:textId="3F8111A0" w:rsidR="00812CDE" w:rsidRDefault="00812CDE" w:rsidP="00812CDE">
      <w:pPr>
        <w:pStyle w:val="NoSpacing"/>
      </w:pPr>
      <w:r>
        <w:t>Test name: Restaurant selection</w:t>
      </w:r>
    </w:p>
    <w:p w14:paraId="54EA45A1" w14:textId="77777777" w:rsidR="00812CDE" w:rsidRDefault="00812CDE" w:rsidP="00812CDE">
      <w:pPr>
        <w:pStyle w:val="NoSpacing"/>
      </w:pPr>
      <w:r>
        <w:t>Test number: 77</w:t>
      </w:r>
    </w:p>
    <w:p w14:paraId="3A7E1EBC" w14:textId="77777777" w:rsidR="00812CDE" w:rsidRDefault="00812CDE" w:rsidP="00812CDE">
      <w:pPr>
        <w:pStyle w:val="NoSpacing"/>
      </w:pPr>
      <w:r>
        <w:t>Element being tested: tap restaurant</w:t>
      </w:r>
    </w:p>
    <w:p w14:paraId="136DE5B2" w14:textId="77777777" w:rsidR="00812CDE" w:rsidRDefault="00812CDE" w:rsidP="00812CDE">
      <w:pPr>
        <w:pStyle w:val="NoSpacing"/>
      </w:pPr>
      <w:r>
        <w:t>Preconditions: The user is a customer and is on the "Restaurants" tab of the "I'm picking up food" view</w:t>
      </w:r>
    </w:p>
    <w:p w14:paraId="7A119781" w14:textId="77777777" w:rsidR="00812CDE" w:rsidRDefault="00812CDE" w:rsidP="00812CDE">
      <w:pPr>
        <w:pStyle w:val="NoSpacing"/>
      </w:pPr>
      <w:r>
        <w:t>Test procedure: The user will tap a restaurant</w:t>
      </w:r>
    </w:p>
    <w:p w14:paraId="0FEE38C3" w14:textId="77777777" w:rsidR="00812CDE" w:rsidRDefault="00812CDE" w:rsidP="00812CDE">
      <w:pPr>
        <w:pStyle w:val="NoSpacing"/>
      </w:pPr>
      <w:r>
        <w:t>Expected outcome: A checkmark will appear next to the restaurant</w:t>
      </w:r>
    </w:p>
    <w:p w14:paraId="43467B39" w14:textId="77777777" w:rsidR="00605046" w:rsidRDefault="00812CDE" w:rsidP="00812CDE">
      <w:pPr>
        <w:pStyle w:val="NoSpacing"/>
      </w:pPr>
      <w:r>
        <w:t xml:space="preserve">Results: </w:t>
      </w:r>
    </w:p>
    <w:p w14:paraId="1DEE4A96" w14:textId="01F20CBB" w:rsidR="00605046" w:rsidRDefault="00605046" w:rsidP="00812CDE">
      <w:pPr>
        <w:pStyle w:val="NoSpacing"/>
      </w:pPr>
    </w:p>
    <w:p w14:paraId="1DEE4A96" w14:textId="01F20CBB" w:rsidR="00812CDE" w:rsidRDefault="00812CDE" w:rsidP="00812CDE">
      <w:pPr>
        <w:pStyle w:val="NoSpacing"/>
      </w:pPr>
      <w:r>
        <w:t>Test name: Restaurant selection items checkmarked</w:t>
      </w:r>
    </w:p>
    <w:p w14:paraId="59B01942" w14:textId="77777777" w:rsidR="00812CDE" w:rsidRDefault="00812CDE" w:rsidP="00812CDE">
      <w:pPr>
        <w:pStyle w:val="NoSpacing"/>
      </w:pPr>
      <w:r>
        <w:t>Test number: 78</w:t>
      </w:r>
    </w:p>
    <w:p w14:paraId="53C5DEBA" w14:textId="6C869A3D" w:rsidR="00812CDE" w:rsidRDefault="00812CDE" w:rsidP="00812CDE">
      <w:pPr>
        <w:pStyle w:val="NoSpacing"/>
      </w:pPr>
      <w:r>
        <w:t xml:space="preserve">Element being tested: </w:t>
      </w:r>
      <w:r w:rsidR="00DF3CD9">
        <w:t>Top left arrow button</w:t>
      </w:r>
    </w:p>
    <w:p w14:paraId="68FE7908" w14:textId="77777777" w:rsidR="00812CDE" w:rsidRDefault="00812CDE" w:rsidP="00812CDE">
      <w:pPr>
        <w:pStyle w:val="NoSpacing"/>
      </w:pPr>
      <w:r>
        <w:t>Preconditions: The user is on the "Restaurants" tab of the "I'm picking up food" view and a restaurant is selected</w:t>
      </w:r>
    </w:p>
    <w:p w14:paraId="05762497" w14:textId="32301589" w:rsidR="00812CDE" w:rsidRDefault="00812CDE" w:rsidP="00812CDE">
      <w:pPr>
        <w:pStyle w:val="NoSpacing"/>
      </w:pPr>
      <w:r>
        <w:t xml:space="preserve">Test procedure: The user will tap the </w:t>
      </w:r>
      <w:r w:rsidR="00DF3CD9">
        <w:t>top left arrow button</w:t>
      </w:r>
      <w:r>
        <w:t xml:space="preserve"> in the upper left corner</w:t>
      </w:r>
    </w:p>
    <w:p w14:paraId="206671ED" w14:textId="77777777" w:rsidR="00812CDE" w:rsidRDefault="00812CDE" w:rsidP="00812CDE">
      <w:pPr>
        <w:pStyle w:val="NoSpacing"/>
      </w:pPr>
      <w:r>
        <w:t>Expected outcome: The "My Orders" view will appear and the restaurant name that is checked will appear under "Restaurant"</w:t>
      </w:r>
    </w:p>
    <w:p w14:paraId="33C09DC0" w14:textId="77777777" w:rsidR="00605046" w:rsidRDefault="00812CDE" w:rsidP="00812CDE">
      <w:pPr>
        <w:pStyle w:val="NoSpacing"/>
      </w:pPr>
      <w:r>
        <w:t xml:space="preserve">Results: </w:t>
      </w:r>
    </w:p>
    <w:p w14:paraId="45755E53" w14:textId="7F7091E2" w:rsidR="00605046" w:rsidRDefault="00605046" w:rsidP="00812CDE">
      <w:pPr>
        <w:pStyle w:val="NoSpacing"/>
      </w:pPr>
    </w:p>
    <w:p w14:paraId="45755E53" w14:textId="7F7091E2" w:rsidR="00812CDE" w:rsidRDefault="00812CDE" w:rsidP="00812CDE">
      <w:pPr>
        <w:pStyle w:val="NoSpacing"/>
      </w:pPr>
      <w:r>
        <w:t>Test name: Restaurant selection not checked</w:t>
      </w:r>
    </w:p>
    <w:p w14:paraId="42B06BB8" w14:textId="77777777" w:rsidR="00812CDE" w:rsidRDefault="00812CDE" w:rsidP="00812CDE">
      <w:pPr>
        <w:pStyle w:val="NoSpacing"/>
      </w:pPr>
      <w:r>
        <w:t>Test number: 79</w:t>
      </w:r>
    </w:p>
    <w:p w14:paraId="05215C52" w14:textId="7DC399A5" w:rsidR="00812CDE" w:rsidRDefault="00812CDE" w:rsidP="00812CDE">
      <w:pPr>
        <w:pStyle w:val="NoSpacing"/>
      </w:pPr>
      <w:r>
        <w:t xml:space="preserve">Element being tested: </w:t>
      </w:r>
      <w:r w:rsidR="00DF3CD9">
        <w:t>Top left arrow button</w:t>
      </w:r>
    </w:p>
    <w:p w14:paraId="6BDF6D89" w14:textId="77777777" w:rsidR="00812CDE" w:rsidRDefault="00812CDE" w:rsidP="00812CDE">
      <w:pPr>
        <w:pStyle w:val="NoSpacing"/>
      </w:pPr>
      <w:r>
        <w:t>Preconditions: The user is on the "Restaurants" tab of the "I'm picking up food" view and a restaurant is not selected</w:t>
      </w:r>
    </w:p>
    <w:p w14:paraId="757A0000" w14:textId="5D2AA45D" w:rsidR="00812CDE" w:rsidRDefault="00812CDE" w:rsidP="00812CDE">
      <w:pPr>
        <w:pStyle w:val="NoSpacing"/>
      </w:pPr>
      <w:r>
        <w:t xml:space="preserve">Test procedure: The user will tap the </w:t>
      </w:r>
      <w:r w:rsidR="00DF3CD9">
        <w:t>top left arrow button</w:t>
      </w:r>
      <w:r>
        <w:t xml:space="preserve"> in the upper left corner</w:t>
      </w:r>
    </w:p>
    <w:p w14:paraId="645EFB1B" w14:textId="77777777" w:rsidR="00812CDE" w:rsidRDefault="00812CDE" w:rsidP="00812CDE">
      <w:pPr>
        <w:pStyle w:val="NoSpacing"/>
      </w:pPr>
      <w:r>
        <w:t>Expected outcome: The "My Orders" view will appear and select restaurant will be under "Restaurant"</w:t>
      </w:r>
    </w:p>
    <w:p w14:paraId="304466E1" w14:textId="77777777" w:rsidR="00812CDE" w:rsidRDefault="00812CDE" w:rsidP="00812CDE">
      <w:pPr>
        <w:pStyle w:val="NoSpacing"/>
      </w:pPr>
      <w:r>
        <w:t xml:space="preserve">Results: </w:t>
      </w:r>
    </w:p>
    <w:p w14:paraId="5FB60F0E" w14:textId="77777777" w:rsidR="00812CDE" w:rsidRDefault="00812CDE" w:rsidP="00812CDE">
      <w:pPr>
        <w:pStyle w:val="NoSpacing"/>
      </w:pPr>
    </w:p>
    <w:p w14:paraId="7B7EEE0C" w14:textId="77777777" w:rsidR="009800F7" w:rsidRDefault="009800F7">
      <w:pPr>
        <w:spacing w:after="160" w:line="259" w:lineRule="auto"/>
        <w:rPr>
          <w:b/>
          <w:bCs/>
          <w:szCs w:val="24"/>
        </w:rPr>
      </w:pPr>
      <w:r>
        <w:br w:type="page"/>
      </w:r>
    </w:p>
    <w:p w14:paraId="3FF4B150" w14:textId="27657D26" w:rsidR="00812CDE" w:rsidRDefault="00812CDE" w:rsidP="00D2554A">
      <w:pPr>
        <w:pStyle w:val="Heading3"/>
      </w:pPr>
      <w:bookmarkStart w:id="347" w:name="_Toc437428808"/>
      <w:r>
        <w:lastRenderedPageBreak/>
        <w:t>3.2.14</w:t>
      </w:r>
      <w:r>
        <w:tab/>
        <w:t>Orders Tab view</w:t>
      </w:r>
      <w:bookmarkEnd w:id="347"/>
    </w:p>
    <w:p w14:paraId="227A3ED7" w14:textId="77777777" w:rsidR="00812CDE" w:rsidRDefault="00812CDE" w:rsidP="00812CDE">
      <w:pPr>
        <w:pStyle w:val="NoSpacing"/>
      </w:pPr>
      <w:r>
        <w:t>Test name: View orders driver side</w:t>
      </w:r>
    </w:p>
    <w:p w14:paraId="46C97434" w14:textId="77777777" w:rsidR="00812CDE" w:rsidRDefault="00812CDE" w:rsidP="00812CDE">
      <w:pPr>
        <w:pStyle w:val="NoSpacing"/>
      </w:pPr>
      <w:r>
        <w:t>Test number: 80</w:t>
      </w:r>
    </w:p>
    <w:p w14:paraId="397BCE46" w14:textId="77777777" w:rsidR="00812CDE" w:rsidRDefault="00812CDE" w:rsidP="00812CDE">
      <w:pPr>
        <w:pStyle w:val="NoSpacing"/>
      </w:pPr>
      <w:r>
        <w:t>Element being tested: Tap customer</w:t>
      </w:r>
    </w:p>
    <w:p w14:paraId="5DA53609" w14:textId="77777777" w:rsidR="00812CDE" w:rsidRDefault="00812CDE" w:rsidP="00812CDE">
      <w:pPr>
        <w:pStyle w:val="NoSpacing"/>
      </w:pPr>
      <w:r>
        <w:t>Preconditions: User is on the "Orders" tab of the "I'm picking up food" view</w:t>
      </w:r>
    </w:p>
    <w:p w14:paraId="2616D29C" w14:textId="77777777" w:rsidR="00812CDE" w:rsidRDefault="00812CDE" w:rsidP="00812CDE">
      <w:pPr>
        <w:pStyle w:val="NoSpacing"/>
      </w:pPr>
      <w:r>
        <w:t>Test procedure: The user will tap one of the orders in the list</w:t>
      </w:r>
    </w:p>
    <w:p w14:paraId="549A6E42" w14:textId="77777777" w:rsidR="00812CDE" w:rsidRDefault="00812CDE" w:rsidP="00812CDE">
      <w:pPr>
        <w:pStyle w:val="NoSpacing"/>
      </w:pPr>
      <w:r>
        <w:t>Expected outcome: The "I'm getting food" view will appear</w:t>
      </w:r>
    </w:p>
    <w:p w14:paraId="481211A3" w14:textId="77777777" w:rsidR="00605046" w:rsidRDefault="00812CDE" w:rsidP="00812CDE">
      <w:pPr>
        <w:pStyle w:val="NoSpacing"/>
      </w:pPr>
      <w:r>
        <w:t xml:space="preserve">Results: </w:t>
      </w:r>
    </w:p>
    <w:p w14:paraId="4711560E" w14:textId="783B70FB" w:rsidR="00605046" w:rsidRDefault="00605046" w:rsidP="00812CDE">
      <w:pPr>
        <w:pStyle w:val="NoSpacing"/>
      </w:pPr>
    </w:p>
    <w:p w14:paraId="4711560E" w14:textId="783B70FB" w:rsidR="00812CDE" w:rsidRDefault="00812CDE" w:rsidP="00812CDE">
      <w:pPr>
        <w:pStyle w:val="NoSpacing"/>
      </w:pPr>
      <w:r>
        <w:t>Test name: View orders driver side</w:t>
      </w:r>
    </w:p>
    <w:p w14:paraId="7F1F3711" w14:textId="77777777" w:rsidR="00812CDE" w:rsidRDefault="00812CDE" w:rsidP="00812CDE">
      <w:pPr>
        <w:pStyle w:val="NoSpacing"/>
      </w:pPr>
      <w:r>
        <w:t>Test number: 81</w:t>
      </w:r>
    </w:p>
    <w:p w14:paraId="6B907B2A" w14:textId="6ADA3994" w:rsidR="00812CDE" w:rsidRDefault="00812CDE" w:rsidP="00812CDE">
      <w:pPr>
        <w:pStyle w:val="NoSpacing"/>
      </w:pPr>
      <w:r>
        <w:t xml:space="preserve">Element being tested: </w:t>
      </w:r>
      <w:r w:rsidR="00DF3CD9">
        <w:t>Top left arrow button</w:t>
      </w:r>
    </w:p>
    <w:p w14:paraId="20D1DAFE" w14:textId="77777777" w:rsidR="00812CDE" w:rsidRDefault="00812CDE" w:rsidP="00812CDE">
      <w:pPr>
        <w:pStyle w:val="NoSpacing"/>
      </w:pPr>
      <w:r>
        <w:t>Preconditions: User is on the "Orders" tab of the "I'm picking up food" view</w:t>
      </w:r>
    </w:p>
    <w:p w14:paraId="2DCB08EF" w14:textId="37DC7839" w:rsidR="00812CDE" w:rsidRDefault="00812CDE" w:rsidP="00812CDE">
      <w:pPr>
        <w:pStyle w:val="NoSpacing"/>
      </w:pPr>
      <w:r>
        <w:t xml:space="preserve">Test procedure: The user will tap the </w:t>
      </w:r>
      <w:r w:rsidR="00DF3CD9">
        <w:t>top left arrow button</w:t>
      </w:r>
      <w:r>
        <w:t xml:space="preserve"> in the upper left corner</w:t>
      </w:r>
    </w:p>
    <w:p w14:paraId="61227750" w14:textId="77777777" w:rsidR="00812CDE" w:rsidRDefault="00812CDE" w:rsidP="00812CDE">
      <w:pPr>
        <w:pStyle w:val="NoSpacing"/>
      </w:pPr>
      <w:r>
        <w:t>Expected outcome: The "Available Orders" view will appear</w:t>
      </w:r>
    </w:p>
    <w:p w14:paraId="545C0C6C" w14:textId="77777777" w:rsidR="00605046" w:rsidRDefault="00812CDE" w:rsidP="00812CDE">
      <w:pPr>
        <w:pStyle w:val="NoSpacing"/>
      </w:pPr>
      <w:r>
        <w:t xml:space="preserve">Results: </w:t>
      </w:r>
    </w:p>
    <w:p w14:paraId="7D7D76CE" w14:textId="6A55776E" w:rsidR="00605046" w:rsidRDefault="00605046" w:rsidP="00812CDE">
      <w:pPr>
        <w:pStyle w:val="NoSpacing"/>
      </w:pPr>
    </w:p>
    <w:p w14:paraId="7D7D76CE" w14:textId="6A55776E" w:rsidR="00812CDE" w:rsidRDefault="00812CDE" w:rsidP="00812CDE">
      <w:pPr>
        <w:pStyle w:val="NoSpacing"/>
      </w:pPr>
      <w:r>
        <w:t>Test name: View an available order</w:t>
      </w:r>
    </w:p>
    <w:p w14:paraId="5143A7D5" w14:textId="77777777" w:rsidR="00812CDE" w:rsidRDefault="00812CDE" w:rsidP="00812CDE">
      <w:pPr>
        <w:pStyle w:val="NoSpacing"/>
      </w:pPr>
      <w:r>
        <w:t>Test number: 82</w:t>
      </w:r>
    </w:p>
    <w:p w14:paraId="2B8A7EE8" w14:textId="77777777" w:rsidR="00812CDE" w:rsidRDefault="00812CDE" w:rsidP="00812CDE">
      <w:pPr>
        <w:pStyle w:val="NoSpacing"/>
      </w:pPr>
      <w:r>
        <w:t>Element being tested: List item</w:t>
      </w:r>
    </w:p>
    <w:p w14:paraId="7B334CAA" w14:textId="77777777" w:rsidR="00812CDE" w:rsidRDefault="00812CDE" w:rsidP="00812CDE">
      <w:pPr>
        <w:pStyle w:val="NoSpacing"/>
      </w:pPr>
      <w:r>
        <w:t>Preconditions: User is on the "Orders" tab of the "I'm picking up food" view</w:t>
      </w:r>
    </w:p>
    <w:p w14:paraId="7A111369" w14:textId="77777777" w:rsidR="00812CDE" w:rsidRDefault="00812CDE" w:rsidP="00812CDE">
      <w:pPr>
        <w:pStyle w:val="NoSpacing"/>
      </w:pPr>
      <w:r>
        <w:t>Test procedure: Tap a list item.</w:t>
      </w:r>
    </w:p>
    <w:p w14:paraId="7C229482" w14:textId="77777777" w:rsidR="00812CDE" w:rsidRDefault="00812CDE" w:rsidP="00812CDE">
      <w:pPr>
        <w:pStyle w:val="NoSpacing"/>
      </w:pPr>
      <w:r>
        <w:t>Expected outcome: User is taken to the "order pickup" view for that item.</w:t>
      </w:r>
    </w:p>
    <w:p w14:paraId="30104701" w14:textId="77777777" w:rsidR="00605046" w:rsidRDefault="00812CDE" w:rsidP="00812CDE">
      <w:pPr>
        <w:pStyle w:val="NoSpacing"/>
      </w:pPr>
      <w:r>
        <w:t xml:space="preserve">Results: </w:t>
      </w:r>
    </w:p>
    <w:p w14:paraId="2920A064" w14:textId="7B80CECC" w:rsidR="00605046" w:rsidRDefault="00605046" w:rsidP="00812CDE">
      <w:pPr>
        <w:pStyle w:val="NoSpacing"/>
      </w:pPr>
    </w:p>
    <w:p w14:paraId="2920A064" w14:textId="7B80CECC" w:rsidR="00812CDE" w:rsidRDefault="00812CDE" w:rsidP="00812CDE">
      <w:pPr>
        <w:pStyle w:val="NoSpacing"/>
      </w:pPr>
      <w:r>
        <w:t>Test name: Reject an available order</w:t>
      </w:r>
    </w:p>
    <w:p w14:paraId="63B5F27F" w14:textId="77777777" w:rsidR="00812CDE" w:rsidRDefault="00812CDE" w:rsidP="00812CDE">
      <w:pPr>
        <w:pStyle w:val="NoSpacing"/>
      </w:pPr>
      <w:r>
        <w:t>Test number: 83</w:t>
      </w:r>
    </w:p>
    <w:p w14:paraId="5624DEA2" w14:textId="77777777" w:rsidR="00812CDE" w:rsidRDefault="00812CDE" w:rsidP="00812CDE">
      <w:pPr>
        <w:pStyle w:val="NoSpacing"/>
      </w:pPr>
      <w:r>
        <w:t>Element being tested: Requests for anyone order list from "orders" tab of "I'm picking up food" section</w:t>
      </w:r>
    </w:p>
    <w:p w14:paraId="5F7DC74A" w14:textId="77777777" w:rsidR="00812CDE" w:rsidRDefault="00812CDE" w:rsidP="00812CDE">
      <w:pPr>
        <w:pStyle w:val="NoSpacing"/>
      </w:pPr>
      <w:r>
        <w:t>Preconditions: User is on the "Orders" tab of the "I'm picking up food" view</w:t>
      </w:r>
    </w:p>
    <w:p w14:paraId="775344EF" w14:textId="77777777" w:rsidR="00812CDE" w:rsidRDefault="00812CDE" w:rsidP="00812CDE">
      <w:pPr>
        <w:pStyle w:val="NoSpacing"/>
      </w:pPr>
      <w:r>
        <w:t>Test procedure: The user swipes left on the order</w:t>
      </w:r>
    </w:p>
    <w:p w14:paraId="508889F9" w14:textId="77777777" w:rsidR="00812CDE" w:rsidRDefault="00812CDE" w:rsidP="00812CDE">
      <w:pPr>
        <w:pStyle w:val="NoSpacing"/>
      </w:pPr>
      <w:r>
        <w:t>Expected outcome: The order is removed from the user's list of available orders.</w:t>
      </w:r>
    </w:p>
    <w:p w14:paraId="30F9579B" w14:textId="77777777" w:rsidR="00605046" w:rsidRDefault="00812CDE" w:rsidP="00812CDE">
      <w:pPr>
        <w:pStyle w:val="NoSpacing"/>
      </w:pPr>
      <w:r>
        <w:t xml:space="preserve">Results: </w:t>
      </w:r>
    </w:p>
    <w:p w14:paraId="527290F8" w14:textId="68A29D16" w:rsidR="00605046" w:rsidRDefault="00605046" w:rsidP="00812CDE">
      <w:pPr>
        <w:pStyle w:val="NoSpacing"/>
      </w:pPr>
    </w:p>
    <w:p w14:paraId="527290F8" w14:textId="68A29D16" w:rsidR="00812CDE" w:rsidRDefault="00812CDE" w:rsidP="00812CDE">
      <w:pPr>
        <w:pStyle w:val="NoSpacing"/>
      </w:pPr>
      <w:r>
        <w:t>Test name: Reject a pending request</w:t>
      </w:r>
    </w:p>
    <w:p w14:paraId="103057AF" w14:textId="77777777" w:rsidR="00812CDE" w:rsidRDefault="00812CDE" w:rsidP="00812CDE">
      <w:pPr>
        <w:pStyle w:val="NoSpacing"/>
      </w:pPr>
      <w:r>
        <w:t>Test number: 84</w:t>
      </w:r>
    </w:p>
    <w:p w14:paraId="29A08308" w14:textId="77777777" w:rsidR="00812CDE" w:rsidRDefault="00812CDE" w:rsidP="00812CDE">
      <w:pPr>
        <w:pStyle w:val="NoSpacing"/>
      </w:pPr>
      <w:r>
        <w:t>Element being tested: Requests for me order list from "Orders" tab of "I'm picking up food" section</w:t>
      </w:r>
    </w:p>
    <w:p w14:paraId="0DCF9510" w14:textId="77777777" w:rsidR="00812CDE" w:rsidRDefault="00812CDE" w:rsidP="00812CDE">
      <w:pPr>
        <w:pStyle w:val="NoSpacing"/>
      </w:pPr>
      <w:r>
        <w:t>Preconditions: User is on the "Orders" tab of the "I'm picking up food" view</w:t>
      </w:r>
    </w:p>
    <w:p w14:paraId="6F964167" w14:textId="77777777" w:rsidR="00812CDE" w:rsidRDefault="00812CDE" w:rsidP="00812CDE">
      <w:pPr>
        <w:pStyle w:val="NoSpacing"/>
      </w:pPr>
      <w:r>
        <w:t>Test procedure: The user swipes left on the order to be removed</w:t>
      </w:r>
    </w:p>
    <w:p w14:paraId="72580E44" w14:textId="77777777" w:rsidR="00812CDE" w:rsidRDefault="00812CDE" w:rsidP="00812CDE">
      <w:pPr>
        <w:pStyle w:val="NoSpacing"/>
      </w:pPr>
      <w:r>
        <w:t>Expected outcome: The order is removed from the list of pending requests.</w:t>
      </w:r>
    </w:p>
    <w:p w14:paraId="17ED4FCC" w14:textId="77777777" w:rsidR="00812CDE" w:rsidRDefault="00812CDE" w:rsidP="00812CDE">
      <w:pPr>
        <w:pStyle w:val="NoSpacing"/>
      </w:pPr>
      <w:r>
        <w:t xml:space="preserve">Results: </w:t>
      </w:r>
    </w:p>
    <w:p w14:paraId="52A890B5" w14:textId="77777777" w:rsidR="00812CDE" w:rsidRDefault="00812CDE" w:rsidP="00812CDE">
      <w:pPr>
        <w:pStyle w:val="NoSpacing"/>
      </w:pPr>
    </w:p>
    <w:p w14:paraId="348102CB" w14:textId="77777777" w:rsidR="00812CDE" w:rsidRDefault="00812CDE" w:rsidP="00D2554A">
      <w:pPr>
        <w:pStyle w:val="Heading3"/>
      </w:pPr>
      <w:bookmarkStart w:id="348" w:name="_Toc437428809"/>
      <w:r>
        <w:t>3.2.15</w:t>
      </w:r>
      <w:r>
        <w:tab/>
        <w:t>Order Pickup view</w:t>
      </w:r>
      <w:bookmarkEnd w:id="348"/>
    </w:p>
    <w:p w14:paraId="0A4C12DD" w14:textId="479C7697" w:rsidR="00812CDE" w:rsidRDefault="00812CDE" w:rsidP="00812CDE">
      <w:pPr>
        <w:pStyle w:val="NoSpacing"/>
      </w:pPr>
      <w:r>
        <w:t xml:space="preserve">Test name: </w:t>
      </w:r>
      <w:r w:rsidR="00DF3CD9">
        <w:t>Top left arrow button</w:t>
      </w:r>
    </w:p>
    <w:p w14:paraId="237C54F2" w14:textId="77777777" w:rsidR="00812CDE" w:rsidRDefault="00812CDE" w:rsidP="00812CDE">
      <w:pPr>
        <w:pStyle w:val="NoSpacing"/>
      </w:pPr>
      <w:r>
        <w:t>Test number: 85</w:t>
      </w:r>
    </w:p>
    <w:p w14:paraId="73D38547" w14:textId="04483D61" w:rsidR="00812CDE" w:rsidRDefault="00812CDE" w:rsidP="00812CDE">
      <w:pPr>
        <w:pStyle w:val="NoSpacing"/>
      </w:pPr>
      <w:r>
        <w:t xml:space="preserve">Element being tested: </w:t>
      </w:r>
      <w:r w:rsidR="00DF3CD9">
        <w:t>Top left arrow button</w:t>
      </w:r>
    </w:p>
    <w:p w14:paraId="14ACEBEF" w14:textId="77777777" w:rsidR="00812CDE" w:rsidRDefault="00812CDE" w:rsidP="00812CDE">
      <w:pPr>
        <w:pStyle w:val="NoSpacing"/>
      </w:pPr>
      <w:r>
        <w:t>Preconditions: User is on the "Order pickup" view.</w:t>
      </w:r>
    </w:p>
    <w:p w14:paraId="48E3DC1B" w14:textId="352E7E36" w:rsidR="00812CDE" w:rsidRDefault="00812CDE" w:rsidP="00812CDE">
      <w:pPr>
        <w:pStyle w:val="NoSpacing"/>
      </w:pPr>
      <w:r>
        <w:lastRenderedPageBreak/>
        <w:t xml:space="preserve">Test procedure: The user taps on the </w:t>
      </w:r>
      <w:r w:rsidR="00DF3CD9">
        <w:t>top left arrow button</w:t>
      </w:r>
      <w:r>
        <w:t>.</w:t>
      </w:r>
    </w:p>
    <w:p w14:paraId="687FDF0F" w14:textId="77777777" w:rsidR="00812CDE" w:rsidRDefault="00812CDE" w:rsidP="00812CDE">
      <w:pPr>
        <w:pStyle w:val="NoSpacing"/>
      </w:pPr>
      <w:r>
        <w:t>Expected outcome: The user is taken to the "Available Orders" screen.</w:t>
      </w:r>
    </w:p>
    <w:p w14:paraId="33EF7010" w14:textId="77777777" w:rsidR="00605046" w:rsidRDefault="00812CDE" w:rsidP="00812CDE">
      <w:pPr>
        <w:pStyle w:val="NoSpacing"/>
      </w:pPr>
      <w:r>
        <w:t xml:space="preserve">Results: </w:t>
      </w:r>
    </w:p>
    <w:p w14:paraId="183ED846" w14:textId="03AAD67B" w:rsidR="00605046" w:rsidRDefault="00605046" w:rsidP="00812CDE">
      <w:pPr>
        <w:pStyle w:val="NoSpacing"/>
      </w:pPr>
    </w:p>
    <w:p w14:paraId="183ED846" w14:textId="03AAD67B" w:rsidR="00812CDE" w:rsidRDefault="00812CDE" w:rsidP="00812CDE">
      <w:pPr>
        <w:pStyle w:val="NoSpacing"/>
      </w:pPr>
      <w:r>
        <w:t>Test name: I'll get that</w:t>
      </w:r>
    </w:p>
    <w:p w14:paraId="3DFBBBF0" w14:textId="77777777" w:rsidR="00812CDE" w:rsidRDefault="00812CDE" w:rsidP="00812CDE">
      <w:pPr>
        <w:pStyle w:val="NoSpacing"/>
      </w:pPr>
      <w:r>
        <w:t>Test number: 86</w:t>
      </w:r>
    </w:p>
    <w:p w14:paraId="7D65BD1A" w14:textId="77777777" w:rsidR="00812CDE" w:rsidRDefault="00812CDE" w:rsidP="00812CDE">
      <w:pPr>
        <w:pStyle w:val="NoSpacing"/>
      </w:pPr>
      <w:r>
        <w:t>Element being tested: I'll get that button</w:t>
      </w:r>
    </w:p>
    <w:p w14:paraId="43148342" w14:textId="77777777" w:rsidR="00812CDE" w:rsidRDefault="00812CDE" w:rsidP="00812CDE">
      <w:pPr>
        <w:pStyle w:val="NoSpacing"/>
      </w:pPr>
      <w:r>
        <w:t>Preconditions: User is on the "Order pickup" view.</w:t>
      </w:r>
    </w:p>
    <w:p w14:paraId="04FC5BB7" w14:textId="37786E1D" w:rsidR="00812CDE" w:rsidRDefault="00812CDE" w:rsidP="00812CDE">
      <w:pPr>
        <w:pStyle w:val="NoSpacing"/>
      </w:pPr>
      <w:r>
        <w:t>Test procedure: The user taps on the "</w:t>
      </w:r>
      <w:r w:rsidR="00F46B03">
        <w:t>I’ll</w:t>
      </w:r>
      <w:r>
        <w:t xml:space="preserve"> get that" button.</w:t>
      </w:r>
    </w:p>
    <w:p w14:paraId="60571BB3" w14:textId="77777777" w:rsidR="00812CDE" w:rsidRDefault="00812CDE" w:rsidP="00812CDE">
      <w:pPr>
        <w:pStyle w:val="NoSpacing"/>
      </w:pPr>
      <w:r>
        <w:t>Expected outcome: The user is taken to the "I paid for food" screen.</w:t>
      </w:r>
    </w:p>
    <w:p w14:paraId="056E0EBE" w14:textId="77777777" w:rsidR="00812CDE" w:rsidRDefault="00812CDE" w:rsidP="00812CDE">
      <w:pPr>
        <w:pStyle w:val="NoSpacing"/>
      </w:pPr>
      <w:r>
        <w:t xml:space="preserve">Results: </w:t>
      </w:r>
    </w:p>
    <w:p w14:paraId="08A45979" w14:textId="77777777" w:rsidR="00812CDE" w:rsidRDefault="00812CDE" w:rsidP="00812CDE">
      <w:pPr>
        <w:pStyle w:val="NoSpacing"/>
      </w:pPr>
    </w:p>
    <w:p w14:paraId="355B3DBF" w14:textId="77777777" w:rsidR="00812CDE" w:rsidRDefault="00812CDE" w:rsidP="00D2554A">
      <w:pPr>
        <w:pStyle w:val="Heading3"/>
      </w:pPr>
      <w:bookmarkStart w:id="349" w:name="_Toc437428810"/>
      <w:r>
        <w:t>3.2.16</w:t>
      </w:r>
      <w:r>
        <w:tab/>
        <w:t>Paid for Food view</w:t>
      </w:r>
      <w:bookmarkEnd w:id="349"/>
    </w:p>
    <w:p w14:paraId="3DE0F792" w14:textId="238B3ABD" w:rsidR="00605046" w:rsidRDefault="00605046" w:rsidP="00605046">
      <w:pPr>
        <w:pStyle w:val="NoSpacing"/>
      </w:pPr>
      <w:r>
        <w:t xml:space="preserve">Test name: </w:t>
      </w:r>
      <w:r w:rsidR="00DF3CD9">
        <w:t>Top left arrow button</w:t>
      </w:r>
    </w:p>
    <w:p w14:paraId="7A86829D" w14:textId="77777777" w:rsidR="00605046" w:rsidRDefault="00605046" w:rsidP="00605046">
      <w:pPr>
        <w:pStyle w:val="NoSpacing"/>
      </w:pPr>
      <w:r>
        <w:t>Test number: 87</w:t>
      </w:r>
    </w:p>
    <w:p w14:paraId="154DB46D" w14:textId="0B7DC02B" w:rsidR="00605046" w:rsidRDefault="00605046" w:rsidP="00605046">
      <w:pPr>
        <w:pStyle w:val="NoSpacing"/>
      </w:pPr>
      <w:r>
        <w:t xml:space="preserve">Element being tested: </w:t>
      </w:r>
      <w:r w:rsidR="00DF3CD9">
        <w:t>Top left arrow button</w:t>
      </w:r>
    </w:p>
    <w:p w14:paraId="610F88F2" w14:textId="77777777" w:rsidR="00605046" w:rsidRDefault="00605046" w:rsidP="00605046">
      <w:pPr>
        <w:pStyle w:val="NoSpacing"/>
      </w:pPr>
      <w:r>
        <w:t>Preconditions: User is on the "I paid for food" view.</w:t>
      </w:r>
    </w:p>
    <w:p w14:paraId="2C059377" w14:textId="68547B58" w:rsidR="00605046" w:rsidRDefault="00605046" w:rsidP="00605046">
      <w:pPr>
        <w:pStyle w:val="NoSpacing"/>
      </w:pPr>
      <w:r>
        <w:t xml:space="preserve">Test procedure: The user will tap the </w:t>
      </w:r>
      <w:r w:rsidR="00DF3CD9">
        <w:t>top left arrow button</w:t>
      </w:r>
    </w:p>
    <w:p w14:paraId="6CF7171E" w14:textId="77777777" w:rsidR="00605046" w:rsidRDefault="00605046" w:rsidP="00605046">
      <w:pPr>
        <w:pStyle w:val="NoSpacing"/>
      </w:pPr>
      <w:r>
        <w:t>Expected outcome: The user will be brought to the "My Orders" screen.</w:t>
      </w:r>
    </w:p>
    <w:p w14:paraId="3E2706BC" w14:textId="77777777" w:rsidR="00605046" w:rsidRDefault="00605046" w:rsidP="00605046">
      <w:pPr>
        <w:pStyle w:val="NoSpacing"/>
      </w:pPr>
      <w:r>
        <w:t xml:space="preserve">Results: </w:t>
      </w:r>
    </w:p>
    <w:p w14:paraId="57FA588F" w14:textId="7A3A1DBB" w:rsidR="00605046" w:rsidRDefault="00605046" w:rsidP="00605046">
      <w:pPr>
        <w:pStyle w:val="NoSpacing"/>
      </w:pPr>
    </w:p>
    <w:p w14:paraId="57FA588F" w14:textId="7A3A1DBB" w:rsidR="00605046" w:rsidRDefault="00605046" w:rsidP="00605046">
      <w:pPr>
        <w:pStyle w:val="NoSpacing"/>
      </w:pPr>
      <w:r>
        <w:t>Test name: I paid for food</w:t>
      </w:r>
    </w:p>
    <w:p w14:paraId="3A24445C" w14:textId="77777777" w:rsidR="00605046" w:rsidRDefault="00605046" w:rsidP="00605046">
      <w:pPr>
        <w:pStyle w:val="NoSpacing"/>
      </w:pPr>
      <w:r>
        <w:t>Test number: 88</w:t>
      </w:r>
    </w:p>
    <w:p w14:paraId="1C5F522B" w14:textId="77777777" w:rsidR="00605046" w:rsidRDefault="00605046" w:rsidP="00605046">
      <w:pPr>
        <w:pStyle w:val="NoSpacing"/>
      </w:pPr>
      <w:r>
        <w:t>Element being tested: I paid for food button</w:t>
      </w:r>
    </w:p>
    <w:p w14:paraId="0FDFFFCF" w14:textId="77777777" w:rsidR="00605046" w:rsidRDefault="00605046" w:rsidP="00605046">
      <w:pPr>
        <w:pStyle w:val="NoSpacing"/>
      </w:pPr>
      <w:r>
        <w:t>Preconditions: User is on the "I paid for food" view.</w:t>
      </w:r>
    </w:p>
    <w:p w14:paraId="1F6566EB" w14:textId="77777777" w:rsidR="00605046" w:rsidRDefault="00605046" w:rsidP="00605046">
      <w:pPr>
        <w:pStyle w:val="NoSpacing"/>
      </w:pPr>
      <w:r>
        <w:t>Test procedure: The user will tap the "I paid for food" button</w:t>
      </w:r>
    </w:p>
    <w:p w14:paraId="1029FA20" w14:textId="77777777" w:rsidR="00605046" w:rsidRDefault="00605046" w:rsidP="00605046">
      <w:pPr>
        <w:pStyle w:val="NoSpacing"/>
      </w:pPr>
      <w:r>
        <w:t>Expected outcome: A pop up will appear with how much you spent on the item.</w:t>
      </w:r>
    </w:p>
    <w:p w14:paraId="0EE4A620" w14:textId="77777777" w:rsidR="00605046" w:rsidRDefault="00605046" w:rsidP="00605046">
      <w:pPr>
        <w:pStyle w:val="NoSpacing"/>
      </w:pPr>
      <w:r>
        <w:t xml:space="preserve">Results: </w:t>
      </w:r>
    </w:p>
    <w:p w14:paraId="06061422" w14:textId="74C5CB86" w:rsidR="00605046" w:rsidRDefault="00605046" w:rsidP="00605046">
      <w:pPr>
        <w:pStyle w:val="NoSpacing"/>
      </w:pPr>
    </w:p>
    <w:p w14:paraId="06061422" w14:textId="74C5CB86" w:rsidR="00605046" w:rsidRDefault="00605046" w:rsidP="00605046">
      <w:pPr>
        <w:pStyle w:val="NoSpacing"/>
      </w:pPr>
      <w:r>
        <w:t>Test name: Chat with customer</w:t>
      </w:r>
    </w:p>
    <w:p w14:paraId="323F234F" w14:textId="77777777" w:rsidR="00605046" w:rsidRDefault="00605046" w:rsidP="00605046">
      <w:pPr>
        <w:pStyle w:val="NoSpacing"/>
      </w:pPr>
      <w:r>
        <w:t>Test number: 89</w:t>
      </w:r>
    </w:p>
    <w:p w14:paraId="3B3A6810" w14:textId="77777777" w:rsidR="00605046" w:rsidRDefault="00605046" w:rsidP="00605046">
      <w:pPr>
        <w:pStyle w:val="NoSpacing"/>
      </w:pPr>
      <w:r>
        <w:t>Element being tested: Chat icon</w:t>
      </w:r>
    </w:p>
    <w:p w14:paraId="4AB709E6" w14:textId="77777777" w:rsidR="00605046" w:rsidRDefault="00605046" w:rsidP="00605046">
      <w:pPr>
        <w:pStyle w:val="NoSpacing"/>
      </w:pPr>
      <w:r>
        <w:t>Preconditions: User is on the "I paid for food" view.</w:t>
      </w:r>
    </w:p>
    <w:p w14:paraId="6B039F75" w14:textId="77777777" w:rsidR="00605046" w:rsidRDefault="00605046" w:rsidP="00605046">
      <w:pPr>
        <w:pStyle w:val="NoSpacing"/>
      </w:pPr>
      <w:r>
        <w:t>Test procedure: The user will tap the chat icon.</w:t>
      </w:r>
    </w:p>
    <w:p w14:paraId="050942B8" w14:textId="77777777" w:rsidR="00605046" w:rsidRDefault="00605046" w:rsidP="00605046">
      <w:pPr>
        <w:pStyle w:val="NoSpacing"/>
      </w:pPr>
      <w:r>
        <w:t>Expected outcome: The user will be given the customer's phone number and they will be able to text each other.</w:t>
      </w:r>
    </w:p>
    <w:p w14:paraId="5B4A521D" w14:textId="77777777" w:rsidR="00605046" w:rsidRDefault="00605046" w:rsidP="00605046">
      <w:pPr>
        <w:pStyle w:val="NoSpacing"/>
      </w:pPr>
      <w:r>
        <w:t xml:space="preserve">Results: </w:t>
      </w:r>
    </w:p>
    <w:p w14:paraId="36DEA9BB" w14:textId="77777777" w:rsidR="00605046" w:rsidRDefault="00605046" w:rsidP="00605046">
      <w:pPr>
        <w:pStyle w:val="NoSpacing"/>
      </w:pPr>
    </w:p>
    <w:p w14:paraId="153DB2D9" w14:textId="77777777" w:rsidR="006E691B" w:rsidRDefault="006E691B">
      <w:pPr>
        <w:spacing w:after="160" w:line="259" w:lineRule="auto"/>
        <w:rPr>
          <w:b/>
          <w:bCs/>
          <w:szCs w:val="24"/>
        </w:rPr>
      </w:pPr>
      <w:r>
        <w:br w:type="page"/>
      </w:r>
    </w:p>
    <w:p w14:paraId="40798BE4" w14:textId="58C83FA0" w:rsidR="00605046" w:rsidRDefault="00605046" w:rsidP="00D2554A">
      <w:pPr>
        <w:pStyle w:val="Heading3"/>
      </w:pPr>
      <w:bookmarkStart w:id="350" w:name="_Toc437428811"/>
      <w:r>
        <w:lastRenderedPageBreak/>
        <w:t>3.2.17</w:t>
      </w:r>
      <w:r>
        <w:tab/>
        <w:t>Order Confirmation view</w:t>
      </w:r>
      <w:bookmarkEnd w:id="350"/>
    </w:p>
    <w:p w14:paraId="55CFB301" w14:textId="5F99292E" w:rsidR="00605046" w:rsidRDefault="00605046" w:rsidP="00605046">
      <w:pPr>
        <w:pStyle w:val="NoSpacing"/>
      </w:pPr>
      <w:r>
        <w:t xml:space="preserve">Test name: </w:t>
      </w:r>
      <w:r w:rsidR="00DF3CD9">
        <w:t>Top left arrow button</w:t>
      </w:r>
    </w:p>
    <w:p w14:paraId="1C1311B2" w14:textId="77777777" w:rsidR="00605046" w:rsidRDefault="00605046" w:rsidP="00605046">
      <w:pPr>
        <w:pStyle w:val="NoSpacing"/>
      </w:pPr>
      <w:r>
        <w:t>Test number: 90</w:t>
      </w:r>
    </w:p>
    <w:p w14:paraId="229A9575" w14:textId="1A895891" w:rsidR="00605046" w:rsidRDefault="00605046" w:rsidP="00605046">
      <w:pPr>
        <w:pStyle w:val="NoSpacing"/>
      </w:pPr>
      <w:r>
        <w:t xml:space="preserve">Element being tested: </w:t>
      </w:r>
      <w:r w:rsidR="00DF3CD9">
        <w:t>Top left arrow button</w:t>
      </w:r>
    </w:p>
    <w:p w14:paraId="1F648166" w14:textId="77777777" w:rsidR="00605046" w:rsidRDefault="00605046" w:rsidP="00605046">
      <w:pPr>
        <w:pStyle w:val="NoSpacing"/>
      </w:pPr>
      <w:r>
        <w:t>Preconditions: User is on the "Order Confirmation" view.</w:t>
      </w:r>
    </w:p>
    <w:p w14:paraId="6DC4DC00" w14:textId="7A209086" w:rsidR="00605046" w:rsidRDefault="00605046" w:rsidP="00605046">
      <w:pPr>
        <w:pStyle w:val="NoSpacing"/>
      </w:pPr>
      <w:r>
        <w:t xml:space="preserve">Test procedure: The user will tap the </w:t>
      </w:r>
      <w:r w:rsidR="00DF3CD9">
        <w:t>top left arrow button</w:t>
      </w:r>
      <w:r>
        <w:t>.</w:t>
      </w:r>
    </w:p>
    <w:p w14:paraId="3438E3D0" w14:textId="77777777" w:rsidR="00605046" w:rsidRDefault="00605046" w:rsidP="00605046">
      <w:pPr>
        <w:pStyle w:val="NoSpacing"/>
      </w:pPr>
      <w:r>
        <w:t>Expected outcome: The user will be brought to the "My Orders" screen.</w:t>
      </w:r>
    </w:p>
    <w:p w14:paraId="0A2E18AA" w14:textId="77777777" w:rsidR="00605046" w:rsidRDefault="00605046" w:rsidP="00605046">
      <w:pPr>
        <w:pStyle w:val="NoSpacing"/>
      </w:pPr>
      <w:r>
        <w:t xml:space="preserve">Results: </w:t>
      </w:r>
    </w:p>
    <w:p w14:paraId="47442807" w14:textId="2574D8B9" w:rsidR="00605046" w:rsidRDefault="00605046" w:rsidP="00605046">
      <w:pPr>
        <w:pStyle w:val="NoSpacing"/>
      </w:pPr>
    </w:p>
    <w:p w14:paraId="47442807" w14:textId="2574D8B9" w:rsidR="00605046" w:rsidRDefault="00605046" w:rsidP="00605046">
      <w:pPr>
        <w:pStyle w:val="NoSpacing"/>
      </w:pPr>
      <w:r>
        <w:t>Test name: I'm at the delivery location</w:t>
      </w:r>
    </w:p>
    <w:p w14:paraId="1CC062FF" w14:textId="77777777" w:rsidR="00605046" w:rsidRDefault="00605046" w:rsidP="00605046">
      <w:pPr>
        <w:pStyle w:val="NoSpacing"/>
      </w:pPr>
      <w:r>
        <w:t>Test number: 91</w:t>
      </w:r>
    </w:p>
    <w:p w14:paraId="1BA28AEF" w14:textId="77777777" w:rsidR="00605046" w:rsidRDefault="00605046" w:rsidP="00605046">
      <w:pPr>
        <w:pStyle w:val="NoSpacing"/>
      </w:pPr>
      <w:r>
        <w:t>Element being tested: I'm at the delivery location button</w:t>
      </w:r>
    </w:p>
    <w:p w14:paraId="45B8B270" w14:textId="77777777" w:rsidR="00605046" w:rsidRDefault="00605046" w:rsidP="00605046">
      <w:pPr>
        <w:pStyle w:val="NoSpacing"/>
      </w:pPr>
      <w:r>
        <w:t>Preconditions: User is on the "Order Confirmation" view.</w:t>
      </w:r>
    </w:p>
    <w:p w14:paraId="59A254B1" w14:textId="77777777" w:rsidR="00605046" w:rsidRDefault="00605046" w:rsidP="00605046">
      <w:pPr>
        <w:pStyle w:val="NoSpacing"/>
      </w:pPr>
      <w:r>
        <w:t>Test procedure: The user will tap the "I'm at the delivery location" button.</w:t>
      </w:r>
    </w:p>
    <w:p w14:paraId="4397FA9E" w14:textId="77777777" w:rsidR="00605046" w:rsidRDefault="00605046" w:rsidP="00605046">
      <w:pPr>
        <w:pStyle w:val="NoSpacing"/>
      </w:pPr>
      <w:r>
        <w:t>Expected outcome: Popup will appear to confirm the driver is at the delivery location.</w:t>
      </w:r>
    </w:p>
    <w:p w14:paraId="4FAEC13E" w14:textId="77777777" w:rsidR="00605046" w:rsidRDefault="00605046" w:rsidP="00605046">
      <w:pPr>
        <w:pStyle w:val="NoSpacing"/>
      </w:pPr>
      <w:r>
        <w:t xml:space="preserve">Results: </w:t>
      </w:r>
    </w:p>
    <w:p w14:paraId="271C6ECA" w14:textId="7E3843E8" w:rsidR="00605046" w:rsidRDefault="00605046" w:rsidP="00605046">
      <w:pPr>
        <w:pStyle w:val="NoSpacing"/>
      </w:pPr>
    </w:p>
    <w:p w14:paraId="271C6ECA" w14:textId="7E3843E8" w:rsidR="00605046" w:rsidRDefault="00605046" w:rsidP="00605046">
      <w:pPr>
        <w:pStyle w:val="NoSpacing"/>
      </w:pPr>
      <w:r>
        <w:t>Test name: Chat with customer</w:t>
      </w:r>
    </w:p>
    <w:p w14:paraId="08D30245" w14:textId="77777777" w:rsidR="00605046" w:rsidRDefault="00605046" w:rsidP="00605046">
      <w:pPr>
        <w:pStyle w:val="NoSpacing"/>
      </w:pPr>
      <w:r>
        <w:t>Test number: 92</w:t>
      </w:r>
    </w:p>
    <w:p w14:paraId="220ABE1A" w14:textId="77777777" w:rsidR="00605046" w:rsidRDefault="00605046" w:rsidP="00605046">
      <w:pPr>
        <w:pStyle w:val="NoSpacing"/>
      </w:pPr>
      <w:r>
        <w:t>Element being tested: Chat icon</w:t>
      </w:r>
    </w:p>
    <w:p w14:paraId="112BA54B" w14:textId="77777777" w:rsidR="00605046" w:rsidRDefault="00605046" w:rsidP="00605046">
      <w:pPr>
        <w:pStyle w:val="NoSpacing"/>
      </w:pPr>
      <w:r>
        <w:t>Preconditions: User is on the "Order Confirmation" view.</w:t>
      </w:r>
    </w:p>
    <w:p w14:paraId="5270EA6A" w14:textId="77777777" w:rsidR="00605046" w:rsidRDefault="00605046" w:rsidP="00605046">
      <w:pPr>
        <w:pStyle w:val="NoSpacing"/>
      </w:pPr>
      <w:r>
        <w:t>Test procedure: The user will tap the chat icon.</w:t>
      </w:r>
    </w:p>
    <w:p w14:paraId="50DDB8E0" w14:textId="77777777" w:rsidR="00605046" w:rsidRDefault="00605046" w:rsidP="00605046">
      <w:pPr>
        <w:pStyle w:val="NoSpacing"/>
      </w:pPr>
      <w:r>
        <w:t>Expected outcome: The user will be given the customer's phone number and they will be able to text each other.</w:t>
      </w:r>
    </w:p>
    <w:p w14:paraId="66C3753A" w14:textId="77777777" w:rsidR="00605046" w:rsidRDefault="00605046" w:rsidP="00605046">
      <w:pPr>
        <w:pStyle w:val="NoSpacing"/>
      </w:pPr>
      <w:r>
        <w:t xml:space="preserve">Results: </w:t>
      </w:r>
    </w:p>
    <w:p w14:paraId="6FE5F251" w14:textId="77777777" w:rsidR="00605046" w:rsidRDefault="00605046" w:rsidP="00605046">
      <w:pPr>
        <w:pStyle w:val="NoSpacing"/>
      </w:pPr>
    </w:p>
    <w:p w14:paraId="0F08AB26" w14:textId="77777777" w:rsidR="00605046" w:rsidRDefault="00605046" w:rsidP="00D2554A">
      <w:pPr>
        <w:pStyle w:val="Heading3"/>
      </w:pPr>
      <w:bookmarkStart w:id="351" w:name="_Toc437428812"/>
      <w:r>
        <w:t>3.2.18</w:t>
      </w:r>
      <w:r>
        <w:tab/>
        <w:t>Settings view</w:t>
      </w:r>
      <w:bookmarkEnd w:id="351"/>
    </w:p>
    <w:p w14:paraId="282A1222" w14:textId="77777777" w:rsidR="00605046" w:rsidRDefault="00605046" w:rsidP="00605046">
      <w:pPr>
        <w:pStyle w:val="NoSpacing"/>
      </w:pPr>
      <w:r>
        <w:t>Test name: Change password</w:t>
      </w:r>
    </w:p>
    <w:p w14:paraId="71067764" w14:textId="77777777" w:rsidR="00605046" w:rsidRDefault="00605046" w:rsidP="00605046">
      <w:pPr>
        <w:pStyle w:val="NoSpacing"/>
      </w:pPr>
      <w:r>
        <w:t>Test number: 93</w:t>
      </w:r>
    </w:p>
    <w:p w14:paraId="201F3DC0" w14:textId="77777777" w:rsidR="00605046" w:rsidRDefault="00605046" w:rsidP="00605046">
      <w:pPr>
        <w:pStyle w:val="NoSpacing"/>
      </w:pPr>
      <w:r>
        <w:t>Element being tested: Change password button</w:t>
      </w:r>
    </w:p>
    <w:p w14:paraId="6990C37E" w14:textId="77777777" w:rsidR="00605046" w:rsidRDefault="00605046" w:rsidP="00605046">
      <w:pPr>
        <w:pStyle w:val="NoSpacing"/>
      </w:pPr>
      <w:r>
        <w:t>Preconditions: The user is on the "Settings" view</w:t>
      </w:r>
    </w:p>
    <w:p w14:paraId="71A8A352" w14:textId="77777777" w:rsidR="00605046" w:rsidRDefault="00605046" w:rsidP="00605046">
      <w:pPr>
        <w:pStyle w:val="NoSpacing"/>
      </w:pPr>
      <w:r>
        <w:t>Test procedure: The user will tap "Change password" button</w:t>
      </w:r>
    </w:p>
    <w:p w14:paraId="6D8E65DD" w14:textId="77777777" w:rsidR="00605046" w:rsidRDefault="00605046" w:rsidP="00605046">
      <w:pPr>
        <w:pStyle w:val="NoSpacing"/>
      </w:pPr>
      <w:r>
        <w:t>Expected outcome: A pop up will appear allowing the user to change the password</w:t>
      </w:r>
    </w:p>
    <w:p w14:paraId="32FE982D" w14:textId="77777777" w:rsidR="00605046" w:rsidRDefault="00605046" w:rsidP="00605046">
      <w:pPr>
        <w:pStyle w:val="NoSpacing"/>
      </w:pPr>
      <w:r>
        <w:t xml:space="preserve">Results: </w:t>
      </w:r>
    </w:p>
    <w:p w14:paraId="6873FE94" w14:textId="6C20D14F" w:rsidR="00605046" w:rsidRDefault="00605046" w:rsidP="00605046">
      <w:pPr>
        <w:pStyle w:val="NoSpacing"/>
      </w:pPr>
    </w:p>
    <w:p w14:paraId="6873FE94" w14:textId="6C20D14F" w:rsidR="00605046" w:rsidRDefault="00605046" w:rsidP="00605046">
      <w:pPr>
        <w:pStyle w:val="NoSpacing"/>
      </w:pPr>
      <w:r>
        <w:t>Test name: Change password (password not changed)</w:t>
      </w:r>
    </w:p>
    <w:p w14:paraId="44FA7398" w14:textId="77777777" w:rsidR="00605046" w:rsidRDefault="00605046" w:rsidP="00605046">
      <w:pPr>
        <w:pStyle w:val="NoSpacing"/>
      </w:pPr>
      <w:r>
        <w:t>Test number: 94</w:t>
      </w:r>
    </w:p>
    <w:p w14:paraId="57316369" w14:textId="77777777" w:rsidR="00605046" w:rsidRDefault="00605046" w:rsidP="00605046">
      <w:pPr>
        <w:pStyle w:val="NoSpacing"/>
      </w:pPr>
      <w:r>
        <w:t>Element being tested: Ok button</w:t>
      </w:r>
    </w:p>
    <w:p w14:paraId="1CBFA124" w14:textId="77777777" w:rsidR="00605046" w:rsidRDefault="00605046" w:rsidP="00605046">
      <w:pPr>
        <w:pStyle w:val="NoSpacing"/>
      </w:pPr>
      <w:r>
        <w:t>Preconditions: The user has taped on "Change password" in "Settings" view and he has not typed in a new password</w:t>
      </w:r>
    </w:p>
    <w:p w14:paraId="7E95AE6D" w14:textId="77777777" w:rsidR="00605046" w:rsidRDefault="00605046" w:rsidP="00605046">
      <w:pPr>
        <w:pStyle w:val="NoSpacing"/>
      </w:pPr>
      <w:r>
        <w:t>Test procedure: The user will tap the ok button</w:t>
      </w:r>
    </w:p>
    <w:p w14:paraId="4F518F52" w14:textId="77777777" w:rsidR="00605046" w:rsidRDefault="00605046" w:rsidP="00605046">
      <w:pPr>
        <w:pStyle w:val="NoSpacing"/>
      </w:pPr>
      <w:r>
        <w:t>Expected outcome: Text will appear saying that the password has not been changed, type in a different password</w:t>
      </w:r>
    </w:p>
    <w:p w14:paraId="2F3BA6FF" w14:textId="77777777" w:rsidR="00605046" w:rsidRDefault="00605046" w:rsidP="00605046">
      <w:pPr>
        <w:pStyle w:val="NoSpacing"/>
      </w:pPr>
      <w:r>
        <w:t xml:space="preserve">Results: </w:t>
      </w:r>
    </w:p>
    <w:p w14:paraId="076716D0" w14:textId="1E825F74" w:rsidR="00605046" w:rsidRDefault="00605046" w:rsidP="00605046">
      <w:pPr>
        <w:pStyle w:val="NoSpacing"/>
      </w:pPr>
    </w:p>
    <w:p w14:paraId="076716D0" w14:textId="1E825F74" w:rsidR="00605046" w:rsidRDefault="00605046" w:rsidP="00605046">
      <w:pPr>
        <w:pStyle w:val="NoSpacing"/>
      </w:pPr>
      <w:r>
        <w:t>Test name: Cancel "Change password"</w:t>
      </w:r>
    </w:p>
    <w:p w14:paraId="18E2E522" w14:textId="77777777" w:rsidR="00605046" w:rsidRDefault="00605046" w:rsidP="00605046">
      <w:pPr>
        <w:pStyle w:val="NoSpacing"/>
      </w:pPr>
      <w:r>
        <w:lastRenderedPageBreak/>
        <w:t>Test number: 95</w:t>
      </w:r>
    </w:p>
    <w:p w14:paraId="537D0C56" w14:textId="77777777" w:rsidR="00605046" w:rsidRDefault="00605046" w:rsidP="00605046">
      <w:pPr>
        <w:pStyle w:val="NoSpacing"/>
      </w:pPr>
      <w:r>
        <w:t>Element being tested: Cancel button</w:t>
      </w:r>
    </w:p>
    <w:p w14:paraId="7F4F27EA" w14:textId="77777777" w:rsidR="00605046" w:rsidRDefault="00605046" w:rsidP="00605046">
      <w:pPr>
        <w:pStyle w:val="NoSpacing"/>
      </w:pPr>
      <w:r>
        <w:t>Preconditions: The user has taped on "Change password" in "Settings" view</w:t>
      </w:r>
    </w:p>
    <w:p w14:paraId="1ABB32B2" w14:textId="77777777" w:rsidR="00605046" w:rsidRDefault="00605046" w:rsidP="00605046">
      <w:pPr>
        <w:pStyle w:val="NoSpacing"/>
      </w:pPr>
      <w:r>
        <w:t>Test procedure: The user will tap the cancel button</w:t>
      </w:r>
    </w:p>
    <w:p w14:paraId="1A94A5B7" w14:textId="77777777" w:rsidR="00605046" w:rsidRDefault="00605046" w:rsidP="00605046">
      <w:pPr>
        <w:pStyle w:val="NoSpacing"/>
      </w:pPr>
      <w:r>
        <w:t>Expected outcome: The user will be brought back to the "Settings" view as if nothing happened</w:t>
      </w:r>
    </w:p>
    <w:p w14:paraId="028A2D3F" w14:textId="77777777" w:rsidR="00605046" w:rsidRDefault="00605046" w:rsidP="00605046">
      <w:pPr>
        <w:pStyle w:val="NoSpacing"/>
      </w:pPr>
      <w:r>
        <w:t xml:space="preserve">Results: </w:t>
      </w:r>
    </w:p>
    <w:p w14:paraId="54E329E1" w14:textId="09F6769F" w:rsidR="00605046" w:rsidRDefault="00605046" w:rsidP="00605046">
      <w:pPr>
        <w:pStyle w:val="NoSpacing"/>
      </w:pPr>
    </w:p>
    <w:p w14:paraId="54E329E1" w14:textId="09F6769F" w:rsidR="00605046" w:rsidRDefault="00605046" w:rsidP="00605046">
      <w:pPr>
        <w:pStyle w:val="NoSpacing"/>
      </w:pPr>
      <w:r>
        <w:t>Test name: Change password</w:t>
      </w:r>
    </w:p>
    <w:p w14:paraId="29CA75E8" w14:textId="77777777" w:rsidR="00605046" w:rsidRDefault="00605046" w:rsidP="00605046">
      <w:pPr>
        <w:pStyle w:val="NoSpacing"/>
      </w:pPr>
      <w:r>
        <w:t>Test number: 96</w:t>
      </w:r>
    </w:p>
    <w:p w14:paraId="5719FE9A" w14:textId="77777777" w:rsidR="00605046" w:rsidRDefault="00605046" w:rsidP="00605046">
      <w:pPr>
        <w:pStyle w:val="NoSpacing"/>
      </w:pPr>
      <w:r>
        <w:t>Element being tested: Ok button</w:t>
      </w:r>
    </w:p>
    <w:p w14:paraId="1B493210" w14:textId="77777777" w:rsidR="00605046" w:rsidRDefault="00605046" w:rsidP="00605046">
      <w:pPr>
        <w:pStyle w:val="NoSpacing"/>
      </w:pPr>
      <w:r>
        <w:t>Preconditions: The user has taped on "Change password" in "Settings" view and has typed in a new password</w:t>
      </w:r>
    </w:p>
    <w:p w14:paraId="62125AAA" w14:textId="77777777" w:rsidR="00605046" w:rsidRDefault="00605046" w:rsidP="00605046">
      <w:pPr>
        <w:pStyle w:val="NoSpacing"/>
      </w:pPr>
      <w:r>
        <w:t>Test procedure: The user will tap the ok button</w:t>
      </w:r>
    </w:p>
    <w:p w14:paraId="752D1734" w14:textId="77777777" w:rsidR="00605046" w:rsidRDefault="00605046" w:rsidP="00605046">
      <w:pPr>
        <w:pStyle w:val="NoSpacing"/>
      </w:pPr>
      <w:r>
        <w:t>Expected outcome: The user will be brought back to the "Settings" view and text will appear saying that the password was changed.</w:t>
      </w:r>
    </w:p>
    <w:p w14:paraId="378C80BA" w14:textId="77777777" w:rsidR="00605046" w:rsidRDefault="00605046" w:rsidP="00605046">
      <w:pPr>
        <w:pStyle w:val="NoSpacing"/>
      </w:pPr>
      <w:r>
        <w:t xml:space="preserve">Results: </w:t>
      </w:r>
    </w:p>
    <w:p w14:paraId="42E28D36" w14:textId="24334074" w:rsidR="00605046" w:rsidRDefault="00605046" w:rsidP="00605046">
      <w:pPr>
        <w:pStyle w:val="NoSpacing"/>
      </w:pPr>
    </w:p>
    <w:p w14:paraId="42E28D36" w14:textId="24334074" w:rsidR="00605046" w:rsidRDefault="00605046" w:rsidP="00605046">
      <w:pPr>
        <w:pStyle w:val="NoSpacing"/>
      </w:pPr>
      <w:r>
        <w:t>Test name: Signing out</w:t>
      </w:r>
    </w:p>
    <w:p w14:paraId="08503ADF" w14:textId="77777777" w:rsidR="00605046" w:rsidRDefault="00605046" w:rsidP="00605046">
      <w:pPr>
        <w:pStyle w:val="NoSpacing"/>
      </w:pPr>
      <w:r>
        <w:t>Test number: 97</w:t>
      </w:r>
    </w:p>
    <w:p w14:paraId="08EF1FDB" w14:textId="77777777" w:rsidR="00605046" w:rsidRDefault="00605046" w:rsidP="00605046">
      <w:pPr>
        <w:pStyle w:val="NoSpacing"/>
      </w:pPr>
      <w:r>
        <w:t xml:space="preserve">Element being tested: Sign out button </w:t>
      </w:r>
    </w:p>
    <w:p w14:paraId="58A5D9CB" w14:textId="77777777" w:rsidR="00605046" w:rsidRDefault="00605046" w:rsidP="00605046">
      <w:pPr>
        <w:pStyle w:val="NoSpacing"/>
      </w:pPr>
      <w:r>
        <w:t>Preconditions: The user is on the "Settings" view and is signed in.</w:t>
      </w:r>
    </w:p>
    <w:p w14:paraId="6DA1144A" w14:textId="77777777" w:rsidR="00605046" w:rsidRDefault="00605046" w:rsidP="00605046">
      <w:pPr>
        <w:pStyle w:val="NoSpacing"/>
      </w:pPr>
      <w:r>
        <w:t>Test procedure: The user taps on the "Sign out" button.</w:t>
      </w:r>
    </w:p>
    <w:p w14:paraId="57944907" w14:textId="77777777" w:rsidR="00605046" w:rsidRDefault="00605046" w:rsidP="00605046">
      <w:pPr>
        <w:pStyle w:val="NoSpacing"/>
      </w:pPr>
      <w:r>
        <w:t>Expected outcome: The user will be signed in and taken back to the "login" view.</w:t>
      </w:r>
    </w:p>
    <w:p w14:paraId="73A10709" w14:textId="77777777" w:rsidR="00605046" w:rsidRDefault="00605046" w:rsidP="00605046">
      <w:pPr>
        <w:pStyle w:val="NoSpacing"/>
      </w:pPr>
      <w:r>
        <w:t xml:space="preserve">Results: </w:t>
      </w:r>
    </w:p>
    <w:p w14:paraId="180C25E1" w14:textId="0397D5B7" w:rsidR="00605046" w:rsidRDefault="00605046" w:rsidP="00605046">
      <w:pPr>
        <w:pStyle w:val="NoSpacing"/>
      </w:pPr>
    </w:p>
    <w:p w14:paraId="180C25E1" w14:textId="0397D5B7" w:rsidR="00605046" w:rsidRDefault="00605046" w:rsidP="00605046">
      <w:pPr>
        <w:pStyle w:val="NoSpacing"/>
      </w:pPr>
      <w:r>
        <w:t>Test name: Add user picture</w:t>
      </w:r>
    </w:p>
    <w:p w14:paraId="2515F671" w14:textId="77777777" w:rsidR="00605046" w:rsidRDefault="00605046" w:rsidP="00605046">
      <w:pPr>
        <w:pStyle w:val="NoSpacing"/>
      </w:pPr>
      <w:r>
        <w:t>Test number: 98</w:t>
      </w:r>
    </w:p>
    <w:p w14:paraId="569C0E63" w14:textId="77777777" w:rsidR="00605046" w:rsidRDefault="00605046" w:rsidP="00605046">
      <w:pPr>
        <w:pStyle w:val="NoSpacing"/>
      </w:pPr>
      <w:r>
        <w:t>Element being tested: User "Settings" view picture display</w:t>
      </w:r>
    </w:p>
    <w:p w14:paraId="3BE0D4CA" w14:textId="77777777" w:rsidR="00605046" w:rsidRDefault="00605046" w:rsidP="00605046">
      <w:pPr>
        <w:pStyle w:val="NoSpacing"/>
      </w:pPr>
      <w:r>
        <w:t>Preconditions: User is on the "Settings" view.</w:t>
      </w:r>
    </w:p>
    <w:p w14:paraId="3B5027A5" w14:textId="77777777" w:rsidR="00605046" w:rsidRDefault="00605046" w:rsidP="00605046">
      <w:pPr>
        <w:pStyle w:val="NoSpacing"/>
      </w:pPr>
      <w:r>
        <w:t>Test procedure: Tap the picture icon. Select a picture from the device's pictures menu or camera. Press "ok".</w:t>
      </w:r>
    </w:p>
    <w:p w14:paraId="0D0DABC1" w14:textId="77777777" w:rsidR="00605046" w:rsidRDefault="00605046" w:rsidP="00605046">
      <w:pPr>
        <w:pStyle w:val="NoSpacing"/>
      </w:pPr>
      <w:r>
        <w:t>Expected outcome: New picture is displayed as the user's picture in the "Settings" view</w:t>
      </w:r>
    </w:p>
    <w:p w14:paraId="42E18829" w14:textId="77777777" w:rsidR="00605046" w:rsidRDefault="00605046" w:rsidP="00605046">
      <w:pPr>
        <w:pStyle w:val="NoSpacing"/>
      </w:pPr>
      <w:r>
        <w:t xml:space="preserve">Results: </w:t>
      </w:r>
    </w:p>
    <w:p w14:paraId="39B9D841" w14:textId="613155F3" w:rsidR="00605046" w:rsidRDefault="00605046" w:rsidP="00605046">
      <w:pPr>
        <w:pStyle w:val="NoSpacing"/>
      </w:pPr>
    </w:p>
    <w:p w14:paraId="39B9D841" w14:textId="613155F3" w:rsidR="00605046" w:rsidRDefault="00605046" w:rsidP="00605046">
      <w:pPr>
        <w:pStyle w:val="NoSpacing"/>
      </w:pPr>
      <w:r>
        <w:t>Test name: Delete account button</w:t>
      </w:r>
    </w:p>
    <w:p w14:paraId="29AA11ED" w14:textId="77777777" w:rsidR="00605046" w:rsidRDefault="00605046" w:rsidP="00605046">
      <w:pPr>
        <w:pStyle w:val="NoSpacing"/>
      </w:pPr>
      <w:r>
        <w:t>Test number: 99</w:t>
      </w:r>
    </w:p>
    <w:p w14:paraId="7C7E828B" w14:textId="77777777" w:rsidR="00605046" w:rsidRDefault="00605046" w:rsidP="00605046">
      <w:pPr>
        <w:pStyle w:val="NoSpacing"/>
      </w:pPr>
      <w:r>
        <w:t>Element being tested: Delete account button</w:t>
      </w:r>
    </w:p>
    <w:p w14:paraId="1C62F959" w14:textId="77777777" w:rsidR="00605046" w:rsidRDefault="00605046" w:rsidP="00605046">
      <w:pPr>
        <w:pStyle w:val="NoSpacing"/>
      </w:pPr>
      <w:r>
        <w:t>Preconditions: User is on the "Settings" view.</w:t>
      </w:r>
    </w:p>
    <w:p w14:paraId="1C047FB6" w14:textId="77777777" w:rsidR="00605046" w:rsidRDefault="00605046" w:rsidP="00605046">
      <w:pPr>
        <w:pStyle w:val="NoSpacing"/>
      </w:pPr>
      <w:r>
        <w:t>Test procedure: User taps the "delete account" button.</w:t>
      </w:r>
    </w:p>
    <w:p w14:paraId="73A41B51" w14:textId="77777777" w:rsidR="00605046" w:rsidRDefault="00605046" w:rsidP="00605046">
      <w:pPr>
        <w:pStyle w:val="NoSpacing"/>
      </w:pPr>
      <w:r>
        <w:t>Expected outcome: Delete account confirmation modal pops up.</w:t>
      </w:r>
    </w:p>
    <w:p w14:paraId="731E5AF9" w14:textId="77777777" w:rsidR="00605046" w:rsidRDefault="00605046" w:rsidP="00605046">
      <w:pPr>
        <w:pStyle w:val="NoSpacing"/>
      </w:pPr>
      <w:r>
        <w:t xml:space="preserve">Results: </w:t>
      </w:r>
    </w:p>
    <w:p w14:paraId="2D6BCB48" w14:textId="6E94EFDA" w:rsidR="00605046" w:rsidRDefault="00605046" w:rsidP="00605046">
      <w:pPr>
        <w:pStyle w:val="NoSpacing"/>
      </w:pPr>
    </w:p>
    <w:p w14:paraId="2D6BCB48" w14:textId="6E94EFDA" w:rsidR="00605046" w:rsidRDefault="00605046" w:rsidP="00605046">
      <w:pPr>
        <w:pStyle w:val="NoSpacing"/>
      </w:pPr>
      <w:r>
        <w:t>Test name: Confirm deleting account (wrong password)</w:t>
      </w:r>
    </w:p>
    <w:p w14:paraId="1B625669" w14:textId="77777777" w:rsidR="00605046" w:rsidRDefault="00605046" w:rsidP="00605046">
      <w:pPr>
        <w:pStyle w:val="NoSpacing"/>
      </w:pPr>
      <w:r>
        <w:t>Test number: 100</w:t>
      </w:r>
    </w:p>
    <w:p w14:paraId="2699B80A" w14:textId="77777777" w:rsidR="00605046" w:rsidRDefault="00605046" w:rsidP="00605046">
      <w:pPr>
        <w:pStyle w:val="NoSpacing"/>
      </w:pPr>
      <w:r>
        <w:t>Element being tested: Delete account confirmation button</w:t>
      </w:r>
    </w:p>
    <w:p w14:paraId="72360C74" w14:textId="77777777" w:rsidR="00605046" w:rsidRDefault="00605046" w:rsidP="00605046">
      <w:pPr>
        <w:pStyle w:val="NoSpacing"/>
      </w:pPr>
      <w:r>
        <w:t>Preconditions: User is on the "Settings" view and has tapped "delete account", with the confirmation modal now visible.</w:t>
      </w:r>
    </w:p>
    <w:p w14:paraId="1E88C085" w14:textId="77777777" w:rsidR="00605046" w:rsidRDefault="00605046" w:rsidP="00605046">
      <w:pPr>
        <w:pStyle w:val="NoSpacing"/>
      </w:pPr>
      <w:r>
        <w:t>Test procedure: User types in an incorrect password and taps "delete account".</w:t>
      </w:r>
    </w:p>
    <w:p w14:paraId="7F4E63E3" w14:textId="05ECB20D" w:rsidR="00605046" w:rsidRDefault="00605046" w:rsidP="00605046">
      <w:pPr>
        <w:pStyle w:val="NoSpacing"/>
      </w:pPr>
      <w:r>
        <w:lastRenderedPageBreak/>
        <w:t xml:space="preserve">Expected outcome: A pop up notifies the user that the password has been incorrectly typed. </w:t>
      </w:r>
      <w:r w:rsidR="00F46B03">
        <w:t>The</w:t>
      </w:r>
      <w:r>
        <w:t xml:space="preserve"> account is not deleted.</w:t>
      </w:r>
    </w:p>
    <w:p w14:paraId="55D79615" w14:textId="77777777" w:rsidR="00605046" w:rsidRDefault="00605046" w:rsidP="00605046">
      <w:pPr>
        <w:pStyle w:val="NoSpacing"/>
      </w:pPr>
      <w:r>
        <w:t xml:space="preserve">Results: </w:t>
      </w:r>
    </w:p>
    <w:p w14:paraId="55B21469" w14:textId="4AA58DE0" w:rsidR="00605046" w:rsidRDefault="00605046" w:rsidP="00605046">
      <w:pPr>
        <w:pStyle w:val="NoSpacing"/>
      </w:pPr>
    </w:p>
    <w:p w14:paraId="55B21469" w14:textId="4AA58DE0" w:rsidR="00605046" w:rsidRDefault="00605046" w:rsidP="00605046">
      <w:pPr>
        <w:pStyle w:val="NoSpacing"/>
      </w:pPr>
      <w:r>
        <w:t>Test name: Confirm deleting account (correct password)</w:t>
      </w:r>
    </w:p>
    <w:p w14:paraId="2BC5ED9E" w14:textId="77777777" w:rsidR="00605046" w:rsidRDefault="00605046" w:rsidP="00605046">
      <w:pPr>
        <w:pStyle w:val="NoSpacing"/>
      </w:pPr>
      <w:r>
        <w:t>Test number: 101</w:t>
      </w:r>
    </w:p>
    <w:p w14:paraId="63398855" w14:textId="77777777" w:rsidR="00605046" w:rsidRDefault="00605046" w:rsidP="00605046">
      <w:pPr>
        <w:pStyle w:val="NoSpacing"/>
      </w:pPr>
      <w:r>
        <w:t>Element being tested: Delete account confirmation button</w:t>
      </w:r>
    </w:p>
    <w:p w14:paraId="31301F17" w14:textId="77777777" w:rsidR="00605046" w:rsidRDefault="00605046" w:rsidP="00605046">
      <w:pPr>
        <w:pStyle w:val="NoSpacing"/>
      </w:pPr>
      <w:r>
        <w:t>Preconditions: User is on the "Settings" view and has tapped "Delete account", with the confirmation modal now visible.</w:t>
      </w:r>
    </w:p>
    <w:p w14:paraId="1E2572A6" w14:textId="77777777" w:rsidR="00605046" w:rsidRDefault="00605046" w:rsidP="00605046">
      <w:pPr>
        <w:pStyle w:val="NoSpacing"/>
      </w:pPr>
      <w:r>
        <w:t>Test procedure: User types in his correct password and taps "Delete account".</w:t>
      </w:r>
    </w:p>
    <w:p w14:paraId="1DAC141D" w14:textId="30573024" w:rsidR="00605046" w:rsidRDefault="00605046" w:rsidP="00605046">
      <w:pPr>
        <w:pStyle w:val="NoSpacing"/>
      </w:pPr>
      <w:r>
        <w:t xml:space="preserve">Expected outcome: The user is signed out and taken to the "login" view with no pre-filled username or password. </w:t>
      </w:r>
      <w:r w:rsidR="00D2554A">
        <w:t>His</w:t>
      </w:r>
      <w:r>
        <w:t xml:space="preserve"> account is deleted.</w:t>
      </w:r>
    </w:p>
    <w:p w14:paraId="6A2A3E25" w14:textId="77777777" w:rsidR="00605046" w:rsidRDefault="00605046" w:rsidP="00605046">
      <w:pPr>
        <w:pStyle w:val="NoSpacing"/>
      </w:pPr>
      <w:r>
        <w:t xml:space="preserve">Results: </w:t>
      </w:r>
    </w:p>
    <w:p w14:paraId="21178AD0" w14:textId="719F0B59" w:rsidR="00605046" w:rsidRDefault="00605046" w:rsidP="00605046">
      <w:pPr>
        <w:pStyle w:val="NoSpacing"/>
      </w:pPr>
    </w:p>
    <w:p w14:paraId="21178AD0" w14:textId="719F0B59" w:rsidR="00605046" w:rsidRDefault="00605046" w:rsidP="00605046">
      <w:pPr>
        <w:pStyle w:val="NoSpacing"/>
      </w:pPr>
      <w:r>
        <w:t>Test name: Cancel deleting account confirmation</w:t>
      </w:r>
    </w:p>
    <w:p w14:paraId="1F35132C" w14:textId="77777777" w:rsidR="00605046" w:rsidRDefault="00605046" w:rsidP="00605046">
      <w:pPr>
        <w:pStyle w:val="NoSpacing"/>
      </w:pPr>
      <w:r>
        <w:t>Test number: 102</w:t>
      </w:r>
    </w:p>
    <w:p w14:paraId="522D4F02" w14:textId="77777777" w:rsidR="00605046" w:rsidRDefault="00605046" w:rsidP="00605046">
      <w:pPr>
        <w:pStyle w:val="NoSpacing"/>
      </w:pPr>
      <w:r>
        <w:t>Element being tested: Cancel deleting account confirmation button</w:t>
      </w:r>
    </w:p>
    <w:p w14:paraId="2F3CD944" w14:textId="77777777" w:rsidR="00605046" w:rsidRDefault="00605046" w:rsidP="00605046">
      <w:pPr>
        <w:pStyle w:val="NoSpacing"/>
      </w:pPr>
      <w:r>
        <w:t>Preconditions: User is on the "Settings" view and has tapped "Delete account", with the confirmation modal now visible.</w:t>
      </w:r>
    </w:p>
    <w:p w14:paraId="4C67E1DD" w14:textId="77777777" w:rsidR="00605046" w:rsidRDefault="00605046" w:rsidP="00605046">
      <w:pPr>
        <w:pStyle w:val="NoSpacing"/>
      </w:pPr>
      <w:r>
        <w:t>Test procedure: User taps the "cancel" button.</w:t>
      </w:r>
    </w:p>
    <w:p w14:paraId="4850C529" w14:textId="77777777" w:rsidR="00605046" w:rsidRDefault="00605046" w:rsidP="00605046">
      <w:pPr>
        <w:pStyle w:val="NoSpacing"/>
      </w:pPr>
      <w:r>
        <w:t xml:space="preserve">Expected outcome: The "Delete account" modal disappears. </w:t>
      </w:r>
    </w:p>
    <w:p w14:paraId="2FC079C3" w14:textId="77777777" w:rsidR="00605046" w:rsidRDefault="00605046" w:rsidP="00605046">
      <w:pPr>
        <w:pStyle w:val="NoSpacing"/>
      </w:pPr>
      <w:r>
        <w:t xml:space="preserve">Results: </w:t>
      </w:r>
    </w:p>
    <w:p w14:paraId="618C16C9" w14:textId="060BEA9C" w:rsidR="00605046" w:rsidRDefault="00605046" w:rsidP="00605046">
      <w:pPr>
        <w:pStyle w:val="NoSpacing"/>
      </w:pPr>
    </w:p>
    <w:p w14:paraId="618C16C9" w14:textId="060BEA9C" w:rsidR="00605046" w:rsidRDefault="00605046" w:rsidP="00605046">
      <w:pPr>
        <w:pStyle w:val="NoSpacing"/>
      </w:pPr>
      <w:r>
        <w:t>Test name: Email focus in on "Settings view"</w:t>
      </w:r>
    </w:p>
    <w:p w14:paraId="5653119B" w14:textId="77777777" w:rsidR="00605046" w:rsidRDefault="00605046" w:rsidP="00605046">
      <w:pPr>
        <w:pStyle w:val="NoSpacing"/>
      </w:pPr>
      <w:r>
        <w:t>Test number: 103</w:t>
      </w:r>
    </w:p>
    <w:p w14:paraId="4BD7596D" w14:textId="77777777" w:rsidR="00605046" w:rsidRDefault="00605046" w:rsidP="00605046">
      <w:pPr>
        <w:pStyle w:val="NoSpacing"/>
      </w:pPr>
      <w:r>
        <w:t>Element being tested: Email field</w:t>
      </w:r>
    </w:p>
    <w:p w14:paraId="1F8E7694" w14:textId="77777777" w:rsidR="00605046" w:rsidRDefault="00605046" w:rsidP="00605046">
      <w:pPr>
        <w:pStyle w:val="NoSpacing"/>
      </w:pPr>
      <w:r>
        <w:t>Preconditions: User is on the "Settings" view.</w:t>
      </w:r>
    </w:p>
    <w:p w14:paraId="3767C649" w14:textId="77777777" w:rsidR="00605046" w:rsidRDefault="00605046" w:rsidP="00605046">
      <w:pPr>
        <w:pStyle w:val="NoSpacing"/>
      </w:pPr>
      <w:r>
        <w:t>Test procedure: Tap email field</w:t>
      </w:r>
    </w:p>
    <w:p w14:paraId="232EB30A" w14:textId="77777777" w:rsidR="00605046" w:rsidRDefault="00605046" w:rsidP="00605046">
      <w:pPr>
        <w:pStyle w:val="NoSpacing"/>
      </w:pPr>
      <w:r>
        <w:t>Expected outcome: Email field is "focused in"</w:t>
      </w:r>
    </w:p>
    <w:p w14:paraId="750B8CE9" w14:textId="77777777" w:rsidR="00605046" w:rsidRDefault="00605046" w:rsidP="00605046">
      <w:pPr>
        <w:pStyle w:val="NoSpacing"/>
      </w:pPr>
      <w:r>
        <w:t xml:space="preserve">Results: </w:t>
      </w:r>
    </w:p>
    <w:p w14:paraId="288A1A9C" w14:textId="5729C353" w:rsidR="00605046" w:rsidRDefault="00605046" w:rsidP="00605046">
      <w:pPr>
        <w:pStyle w:val="NoSpacing"/>
      </w:pPr>
    </w:p>
    <w:p w14:paraId="288A1A9C" w14:textId="5729C353" w:rsidR="00605046" w:rsidRDefault="00605046" w:rsidP="00605046">
      <w:pPr>
        <w:pStyle w:val="NoSpacing"/>
      </w:pPr>
      <w:r>
        <w:t>Test name: Location focus in on "Settings view"</w:t>
      </w:r>
    </w:p>
    <w:p w14:paraId="552BA3D1" w14:textId="77777777" w:rsidR="00605046" w:rsidRDefault="00605046" w:rsidP="00605046">
      <w:pPr>
        <w:pStyle w:val="NoSpacing"/>
      </w:pPr>
      <w:r>
        <w:t>Test number: 104</w:t>
      </w:r>
    </w:p>
    <w:p w14:paraId="06387E44" w14:textId="77777777" w:rsidR="00605046" w:rsidRDefault="00605046" w:rsidP="00605046">
      <w:pPr>
        <w:pStyle w:val="NoSpacing"/>
      </w:pPr>
      <w:r>
        <w:t>Element being tested: Location field</w:t>
      </w:r>
    </w:p>
    <w:p w14:paraId="4050BB6A" w14:textId="77777777" w:rsidR="00605046" w:rsidRDefault="00605046" w:rsidP="00605046">
      <w:pPr>
        <w:pStyle w:val="NoSpacing"/>
      </w:pPr>
      <w:r>
        <w:t>Preconditions: User is on the "Settings" view.</w:t>
      </w:r>
    </w:p>
    <w:p w14:paraId="74329AA3" w14:textId="77777777" w:rsidR="00605046" w:rsidRDefault="00605046" w:rsidP="00605046">
      <w:pPr>
        <w:pStyle w:val="NoSpacing"/>
      </w:pPr>
      <w:r>
        <w:t>Test procedure: Tap location field</w:t>
      </w:r>
    </w:p>
    <w:p w14:paraId="546343D8" w14:textId="77777777" w:rsidR="00605046" w:rsidRDefault="00605046" w:rsidP="00605046">
      <w:pPr>
        <w:pStyle w:val="NoSpacing"/>
      </w:pPr>
      <w:r>
        <w:t>Expected outcome: Location field is "focused in"</w:t>
      </w:r>
    </w:p>
    <w:p w14:paraId="7F2E8D35" w14:textId="77777777" w:rsidR="00605046" w:rsidRDefault="00605046" w:rsidP="00605046">
      <w:pPr>
        <w:pStyle w:val="NoSpacing"/>
      </w:pPr>
      <w:r>
        <w:t xml:space="preserve">Results: </w:t>
      </w:r>
    </w:p>
    <w:p w14:paraId="786DD01C" w14:textId="77777777" w:rsidR="00605046" w:rsidRDefault="00605046" w:rsidP="00605046">
      <w:pPr>
        <w:pStyle w:val="NoSpacing"/>
      </w:pPr>
    </w:p>
    <w:p w14:paraId="27D5BA35" w14:textId="77777777" w:rsidR="00605046" w:rsidRDefault="00605046" w:rsidP="00605046">
      <w:pPr>
        <w:pStyle w:val="NoSpacing"/>
      </w:pPr>
      <w:r>
        <w:t>Test name: Vehicle focus in on "Settings view"</w:t>
      </w:r>
    </w:p>
    <w:p w14:paraId="4D555CCB" w14:textId="77777777" w:rsidR="00605046" w:rsidRDefault="00605046" w:rsidP="00605046">
      <w:pPr>
        <w:pStyle w:val="NoSpacing"/>
      </w:pPr>
      <w:r>
        <w:t>Test number: 105</w:t>
      </w:r>
    </w:p>
    <w:p w14:paraId="5ED5B3E8" w14:textId="77777777" w:rsidR="00605046" w:rsidRDefault="00605046" w:rsidP="00605046">
      <w:pPr>
        <w:pStyle w:val="NoSpacing"/>
      </w:pPr>
      <w:r>
        <w:t>Element being tested: Vehicle model field</w:t>
      </w:r>
    </w:p>
    <w:p w14:paraId="4763B528" w14:textId="77777777" w:rsidR="00605046" w:rsidRDefault="00605046" w:rsidP="00605046">
      <w:pPr>
        <w:pStyle w:val="NoSpacing"/>
      </w:pPr>
      <w:r>
        <w:t>Preconditions: User is on the "Settings" view.</w:t>
      </w:r>
    </w:p>
    <w:p w14:paraId="57298C42" w14:textId="77777777" w:rsidR="00605046" w:rsidRDefault="00605046" w:rsidP="00605046">
      <w:pPr>
        <w:pStyle w:val="NoSpacing"/>
      </w:pPr>
      <w:r>
        <w:t>Test procedure: Tap vehicle field</w:t>
      </w:r>
    </w:p>
    <w:p w14:paraId="6FF699D0" w14:textId="77777777" w:rsidR="00605046" w:rsidRDefault="00605046" w:rsidP="00605046">
      <w:pPr>
        <w:pStyle w:val="NoSpacing"/>
      </w:pPr>
      <w:r>
        <w:t>Expected outcome: Vehicle field is "focused in"</w:t>
      </w:r>
    </w:p>
    <w:p w14:paraId="6277B899" w14:textId="77777777" w:rsidR="00605046" w:rsidRDefault="00605046" w:rsidP="00605046">
      <w:pPr>
        <w:pStyle w:val="NoSpacing"/>
      </w:pPr>
      <w:r>
        <w:t xml:space="preserve">Results: </w:t>
      </w:r>
    </w:p>
    <w:p w14:paraId="4172446C" w14:textId="77777777" w:rsidR="00605046" w:rsidRDefault="00605046" w:rsidP="00605046">
      <w:pPr>
        <w:pStyle w:val="NoSpacing"/>
      </w:pPr>
    </w:p>
    <w:p w14:paraId="57B7CD1B" w14:textId="77777777" w:rsidR="00605046" w:rsidRDefault="00605046" w:rsidP="00605046">
      <w:pPr>
        <w:pStyle w:val="NoSpacing"/>
      </w:pPr>
      <w:r>
        <w:t>Test name: Save email</w:t>
      </w:r>
    </w:p>
    <w:p w14:paraId="414477E6" w14:textId="77777777" w:rsidR="00605046" w:rsidRDefault="00605046" w:rsidP="00605046">
      <w:pPr>
        <w:pStyle w:val="NoSpacing"/>
      </w:pPr>
      <w:r>
        <w:lastRenderedPageBreak/>
        <w:t>Test number: 106</w:t>
      </w:r>
    </w:p>
    <w:p w14:paraId="7AB88C64" w14:textId="77777777" w:rsidR="00605046" w:rsidRDefault="00605046" w:rsidP="00605046">
      <w:pPr>
        <w:pStyle w:val="NoSpacing"/>
      </w:pPr>
      <w:r>
        <w:t>Element being tested: Done button</w:t>
      </w:r>
    </w:p>
    <w:p w14:paraId="14EED05E" w14:textId="212AA248" w:rsidR="00605046" w:rsidRDefault="00605046" w:rsidP="00605046">
      <w:pPr>
        <w:pStyle w:val="NoSpacing"/>
      </w:pPr>
      <w:r>
        <w:t>Preconditions: User is on the "Settings" view. Email field is filled in</w:t>
      </w:r>
    </w:p>
    <w:p w14:paraId="28BC5954" w14:textId="77777777" w:rsidR="00605046" w:rsidRDefault="00605046" w:rsidP="00605046">
      <w:pPr>
        <w:pStyle w:val="NoSpacing"/>
      </w:pPr>
      <w:r>
        <w:t>Test procedure: Tap "Done" button on keyboard</w:t>
      </w:r>
    </w:p>
    <w:p w14:paraId="5CBBA150" w14:textId="77777777" w:rsidR="00605046" w:rsidRDefault="00605046" w:rsidP="00605046">
      <w:pPr>
        <w:pStyle w:val="NoSpacing"/>
      </w:pPr>
      <w:r>
        <w:t>Expected outcome: Email is saved</w:t>
      </w:r>
    </w:p>
    <w:p w14:paraId="252863F0" w14:textId="77777777" w:rsidR="00605046" w:rsidRDefault="00605046" w:rsidP="00605046">
      <w:pPr>
        <w:pStyle w:val="NoSpacing"/>
      </w:pPr>
      <w:r>
        <w:t xml:space="preserve">Results: </w:t>
      </w:r>
    </w:p>
    <w:p w14:paraId="13A57CDA" w14:textId="77777777" w:rsidR="00605046" w:rsidRDefault="00605046" w:rsidP="00605046">
      <w:pPr>
        <w:pStyle w:val="NoSpacing"/>
      </w:pPr>
    </w:p>
    <w:p w14:paraId="4EB36281" w14:textId="77777777" w:rsidR="00605046" w:rsidRDefault="00605046" w:rsidP="00605046">
      <w:pPr>
        <w:pStyle w:val="NoSpacing"/>
      </w:pPr>
      <w:r>
        <w:t>Test name: Save location</w:t>
      </w:r>
    </w:p>
    <w:p w14:paraId="52D6C840" w14:textId="77777777" w:rsidR="00605046" w:rsidRDefault="00605046" w:rsidP="00605046">
      <w:pPr>
        <w:pStyle w:val="NoSpacing"/>
      </w:pPr>
      <w:r>
        <w:t>Test number: 107</w:t>
      </w:r>
    </w:p>
    <w:p w14:paraId="14CD33D7" w14:textId="77777777" w:rsidR="00605046" w:rsidRDefault="00605046" w:rsidP="00605046">
      <w:pPr>
        <w:pStyle w:val="NoSpacing"/>
      </w:pPr>
      <w:r>
        <w:t>Element being tested: Done button</w:t>
      </w:r>
    </w:p>
    <w:p w14:paraId="1F4A8ADC" w14:textId="7C51338D" w:rsidR="00605046" w:rsidRDefault="00605046" w:rsidP="00605046">
      <w:pPr>
        <w:pStyle w:val="NoSpacing"/>
      </w:pPr>
      <w:r>
        <w:t>Preconditions: User is on the "Settings" view. Location field is filled in</w:t>
      </w:r>
    </w:p>
    <w:p w14:paraId="09BDE5E7" w14:textId="77777777" w:rsidR="00605046" w:rsidRDefault="00605046" w:rsidP="00605046">
      <w:pPr>
        <w:pStyle w:val="NoSpacing"/>
      </w:pPr>
      <w:r>
        <w:t>Test procedure: Tap "Done" button on keyboard</w:t>
      </w:r>
    </w:p>
    <w:p w14:paraId="55298970" w14:textId="77777777" w:rsidR="00605046" w:rsidRDefault="00605046" w:rsidP="00605046">
      <w:pPr>
        <w:pStyle w:val="NoSpacing"/>
      </w:pPr>
      <w:r>
        <w:t>Expected outcome: Location is saved</w:t>
      </w:r>
    </w:p>
    <w:p w14:paraId="358A6235" w14:textId="77777777" w:rsidR="00605046" w:rsidRDefault="00605046" w:rsidP="00605046">
      <w:pPr>
        <w:pStyle w:val="NoSpacing"/>
      </w:pPr>
      <w:r>
        <w:t xml:space="preserve">Results: </w:t>
      </w:r>
    </w:p>
    <w:p w14:paraId="592022A2" w14:textId="77777777" w:rsidR="00605046" w:rsidRDefault="00605046" w:rsidP="00605046">
      <w:pPr>
        <w:pStyle w:val="NoSpacing"/>
      </w:pPr>
    </w:p>
    <w:p w14:paraId="40DD7AD7" w14:textId="77777777" w:rsidR="00605046" w:rsidRDefault="00605046" w:rsidP="00605046">
      <w:pPr>
        <w:pStyle w:val="NoSpacing"/>
      </w:pPr>
      <w:r>
        <w:t>Test name: Save vehicle model</w:t>
      </w:r>
    </w:p>
    <w:p w14:paraId="0BBE69B8" w14:textId="77777777" w:rsidR="00605046" w:rsidRDefault="00605046" w:rsidP="00605046">
      <w:pPr>
        <w:pStyle w:val="NoSpacing"/>
      </w:pPr>
      <w:r>
        <w:t>Test number: 108</w:t>
      </w:r>
    </w:p>
    <w:p w14:paraId="22EA62A1" w14:textId="77777777" w:rsidR="00605046" w:rsidRDefault="00605046" w:rsidP="00605046">
      <w:pPr>
        <w:pStyle w:val="NoSpacing"/>
      </w:pPr>
      <w:r>
        <w:t>Element being tested: Done button</w:t>
      </w:r>
    </w:p>
    <w:p w14:paraId="14D68977" w14:textId="0D5B9BF1" w:rsidR="00605046" w:rsidRDefault="00605046" w:rsidP="00605046">
      <w:pPr>
        <w:pStyle w:val="NoSpacing"/>
      </w:pPr>
      <w:r>
        <w:t>Preconditions: User is on the "Settings" view. Vehicle model information is filled in</w:t>
      </w:r>
    </w:p>
    <w:p w14:paraId="05645EF2" w14:textId="77777777" w:rsidR="00605046" w:rsidRDefault="00605046" w:rsidP="00605046">
      <w:pPr>
        <w:pStyle w:val="NoSpacing"/>
      </w:pPr>
      <w:r>
        <w:t>Test procedure: Tap "Done" button</w:t>
      </w:r>
    </w:p>
    <w:p w14:paraId="769B0CAE" w14:textId="77777777" w:rsidR="00605046" w:rsidRDefault="00605046" w:rsidP="00605046">
      <w:pPr>
        <w:pStyle w:val="NoSpacing"/>
      </w:pPr>
      <w:r>
        <w:t>Expected outcome: Vehicle model information is saved</w:t>
      </w:r>
    </w:p>
    <w:p w14:paraId="6DE06E76" w14:textId="4C756886" w:rsidR="00D00B48" w:rsidRDefault="00605046" w:rsidP="00605046">
      <w:pPr>
        <w:pStyle w:val="NoSpacing"/>
      </w:pPr>
      <w:r>
        <w:t xml:space="preserve">Results: </w:t>
      </w:r>
    </w:p>
    <w:p w14:paraId="4F37AF7A" w14:textId="77777777" w:rsidR="006E691B" w:rsidRDefault="006E691B" w:rsidP="00605046">
      <w:pPr>
        <w:pStyle w:val="NoSpacing"/>
        <w:rPr>
          <w:ins w:id="352" w:author="Birmingham, William P." w:date="2015-12-06T15:52:00Z"/>
        </w:rPr>
      </w:pPr>
    </w:p>
    <w:p w14:paraId="0BD7D280" w14:textId="35F164B3" w:rsidR="00D00B48" w:rsidRDefault="000118E7">
      <w:pPr>
        <w:pStyle w:val="Heading1"/>
        <w:spacing w:before="0"/>
        <w:rPr>
          <w:ins w:id="353" w:author="Birmingham, William P." w:date="2015-12-06T15:52:00Z"/>
        </w:rPr>
      </w:pPr>
      <w:bookmarkStart w:id="354" w:name="h.7ysj90nuo7sk" w:colFirst="0" w:colLast="0"/>
      <w:bookmarkStart w:id="355" w:name="h.qsh70q" w:colFirst="0" w:colLast="0"/>
      <w:bookmarkStart w:id="356" w:name="_Toc436863073"/>
      <w:bookmarkStart w:id="357" w:name="_Toc437428813"/>
      <w:bookmarkEnd w:id="354"/>
      <w:bookmarkEnd w:id="355"/>
      <w:r>
        <w:t>4</w:t>
      </w:r>
      <w:ins w:id="358" w:author="Birmingham, William P." w:date="2015-12-06T15:52:00Z">
        <w:r w:rsidR="00712D42">
          <w:tab/>
          <w:t>Ethics and Intellectual Property</w:t>
        </w:r>
        <w:bookmarkEnd w:id="356"/>
        <w:bookmarkEnd w:id="357"/>
      </w:ins>
    </w:p>
    <w:p w14:paraId="4A91A71D" w14:textId="77777777" w:rsidR="009800F7" w:rsidRDefault="009800F7" w:rsidP="009800F7">
      <w:pPr>
        <w:rPr>
          <w:b/>
          <w:bCs/>
        </w:rPr>
      </w:pPr>
      <w:bookmarkStart w:id="359" w:name="h.3as4poj" w:colFirst="0" w:colLast="0"/>
      <w:bookmarkStart w:id="360" w:name="_Toc436863074"/>
      <w:bookmarkEnd w:id="359"/>
      <w:r w:rsidRPr="009800F7">
        <w:t>The following contains the project’s ethical issues and intellectual property claims.</w:t>
      </w:r>
    </w:p>
    <w:p w14:paraId="00211937" w14:textId="50C4CDF0" w:rsidR="00D00B48" w:rsidRDefault="000118E7">
      <w:pPr>
        <w:pStyle w:val="Heading2"/>
        <w:rPr>
          <w:ins w:id="361" w:author="Birmingham, William P." w:date="2015-12-06T15:52:00Z"/>
        </w:rPr>
      </w:pPr>
      <w:bookmarkStart w:id="362" w:name="_Toc437428814"/>
      <w:r>
        <w:t>4</w:t>
      </w:r>
      <w:ins w:id="363" w:author="Birmingham, William P." w:date="2015-12-06T15:52:00Z">
        <w:r w:rsidR="00712D42">
          <w:t>.1</w:t>
        </w:r>
        <w:r w:rsidR="00712D42">
          <w:tab/>
          <w:t>Intellectual Property Rights</w:t>
        </w:r>
        <w:bookmarkEnd w:id="360"/>
        <w:bookmarkEnd w:id="362"/>
      </w:ins>
    </w:p>
    <w:p w14:paraId="7394A345" w14:textId="662A3688" w:rsidR="009800F7" w:rsidRDefault="009800F7" w:rsidP="009800F7">
      <w:pPr>
        <w:rPr>
          <w:b/>
          <w:bCs/>
        </w:rPr>
      </w:pPr>
      <w:bookmarkStart w:id="364" w:name="h.1pxezwc" w:colFirst="0" w:colLast="0"/>
      <w:bookmarkStart w:id="365" w:name="_Toc436863075"/>
      <w:bookmarkEnd w:id="364"/>
      <w:r w:rsidRPr="009800F7">
        <w:t>Gooey is participating in the Grove City College Entrepreneurship department’s VentureLab program. This releases the team from the College’s original intellectual property ownership on any work done on this project while on campus or using College resources</w:t>
      </w:r>
      <w:r>
        <w:t xml:space="preserve"> </w:t>
      </w:r>
      <w:sdt>
        <w:sdtPr>
          <w:id w:val="7263612"/>
          <w:citation/>
        </w:sdtPr>
        <w:sdtContent>
          <w:r>
            <w:fldChar w:fldCharType="begin"/>
          </w:r>
          <w:r>
            <w:instrText xml:space="preserve"> CITATION Stu15 \l 1033 </w:instrText>
          </w:r>
          <w:r>
            <w:fldChar w:fldCharType="separate"/>
          </w:r>
          <w:r>
            <w:rPr>
              <w:noProof/>
            </w:rPr>
            <w:t>[28]</w:t>
          </w:r>
          <w:r>
            <w:fldChar w:fldCharType="end"/>
          </w:r>
        </w:sdtContent>
      </w:sdt>
      <w:r w:rsidRPr="009800F7">
        <w:t>. The team completely owns all intellectual property rights for all code, designs, and ideas.</w:t>
      </w:r>
    </w:p>
    <w:p w14:paraId="3C425B94" w14:textId="28489311" w:rsidR="00D00B48" w:rsidRDefault="000118E7">
      <w:pPr>
        <w:pStyle w:val="Heading2"/>
        <w:rPr>
          <w:ins w:id="366" w:author="Birmingham, William P." w:date="2015-12-06T15:52:00Z"/>
        </w:rPr>
      </w:pPr>
      <w:bookmarkStart w:id="367" w:name="_Toc437428815"/>
      <w:r>
        <w:t>4</w:t>
      </w:r>
      <w:ins w:id="368" w:author="Birmingham, William P." w:date="2015-12-06T15:52:00Z">
        <w:r w:rsidR="00712D42">
          <w:t>.2</w:t>
        </w:r>
        <w:r w:rsidR="00712D42">
          <w:tab/>
          <w:t>Plans for After College</w:t>
        </w:r>
        <w:bookmarkEnd w:id="365"/>
        <w:bookmarkEnd w:id="367"/>
      </w:ins>
    </w:p>
    <w:p w14:paraId="3FD3C918" w14:textId="77777777" w:rsidR="009800F7" w:rsidRDefault="009800F7" w:rsidP="009800F7">
      <w:bookmarkStart w:id="369" w:name="h.49x2ik5" w:colFirst="0" w:colLast="0"/>
      <w:bookmarkStart w:id="370" w:name="_Toc436863076"/>
      <w:bookmarkEnd w:id="369"/>
      <w:r>
        <w:t>Gooey may not remain the same after graduation from Grove City College. Some team members have expressed intentions of leaving the team after graduation, due to full-time jobs. Zachary Nafziger has no plans to continue with future development of the project outside of Grove City College and will no longer be involved with the design or implementation of future versions of the application. Seth Loew has a full-time job but is interested in pursuing the project and being part of establishing a business with Gooey. Aaron Rosenberger intends to pursue working on the project and establishing a business. Michael Kytka plans to have a full-time job but wants to continue working on Gooey as he is able. Sam Kibler plans to do full-time work as well, but would like to continue the project. The members agree that they must implement additional features before officially establishing a business in order to remain viable.</w:t>
      </w:r>
    </w:p>
    <w:p w14:paraId="72B32A93" w14:textId="77777777" w:rsidR="006E691B" w:rsidRDefault="006E691B">
      <w:pPr>
        <w:spacing w:after="160" w:line="259" w:lineRule="auto"/>
        <w:rPr>
          <w:b/>
          <w:bCs/>
          <w:szCs w:val="24"/>
        </w:rPr>
      </w:pPr>
      <w:r>
        <w:br w:type="page"/>
      </w:r>
    </w:p>
    <w:p w14:paraId="592CF4B1" w14:textId="2653AA26" w:rsidR="00D00B48" w:rsidRDefault="000118E7">
      <w:pPr>
        <w:pStyle w:val="Heading2"/>
        <w:rPr>
          <w:ins w:id="371" w:author="Birmingham, William P." w:date="2015-12-06T15:52:00Z"/>
        </w:rPr>
      </w:pPr>
      <w:bookmarkStart w:id="372" w:name="_Toc437428816"/>
      <w:r>
        <w:lastRenderedPageBreak/>
        <w:t>4</w:t>
      </w:r>
      <w:ins w:id="373" w:author="Birmingham, William P." w:date="2015-12-06T15:52:00Z">
        <w:r w:rsidR="00712D42">
          <w:t>.3</w:t>
        </w:r>
        <w:r w:rsidR="00712D42">
          <w:tab/>
          <w:t>Trade Secrets</w:t>
        </w:r>
        <w:bookmarkEnd w:id="370"/>
        <w:bookmarkEnd w:id="372"/>
      </w:ins>
    </w:p>
    <w:p w14:paraId="08B9300E" w14:textId="77777777" w:rsidR="009800F7" w:rsidRDefault="009800F7" w:rsidP="009800F7">
      <w:bookmarkStart w:id="374" w:name="h.2p2csry" w:colFirst="0" w:colLast="0"/>
      <w:bookmarkStart w:id="375" w:name="_Toc436863077"/>
      <w:bookmarkEnd w:id="374"/>
      <w:r>
        <w:t>The project makes use of customized sorting and matching algorithms, as well as data analysis algorithms. The application uses these trade secrets in management and creation of lists of drivers, customers, restaurants, and delivery locations.</w:t>
      </w:r>
    </w:p>
    <w:p w14:paraId="43755177" w14:textId="50A8F5BD" w:rsidR="009800F7" w:rsidRDefault="009800F7" w:rsidP="009800F7">
      <w:r>
        <w:t xml:space="preserve">For example, the service may use an algorithm similar to SHARK search, which manages and queries a network of nodes arranged by a hierarchy of keywords </w:t>
      </w:r>
      <w:sdt>
        <w:sdtPr>
          <w:id w:val="1881287583"/>
          <w:citation/>
        </w:sdtPr>
        <w:sdtContent>
          <w:r>
            <w:fldChar w:fldCharType="begin"/>
          </w:r>
          <w:r>
            <w:instrText xml:space="preserve"> CITATION Her98 \l 1033 </w:instrText>
          </w:r>
          <w:r>
            <w:fldChar w:fldCharType="separate"/>
          </w:r>
          <w:r>
            <w:rPr>
              <w:noProof/>
            </w:rPr>
            <w:t>[29]</w:t>
          </w:r>
          <w:r>
            <w:fldChar w:fldCharType="end"/>
          </w:r>
        </w:sdtContent>
      </w:sdt>
      <w:r>
        <w:t xml:space="preserve"> </w:t>
      </w:r>
      <w:sdt>
        <w:sdtPr>
          <w:id w:val="633066674"/>
          <w:citation/>
        </w:sdtPr>
        <w:sdtContent>
          <w:r>
            <w:fldChar w:fldCharType="begin"/>
          </w:r>
          <w:r>
            <w:instrText xml:space="preserve"> CITATION Mis03 \l 1033 </w:instrText>
          </w:r>
          <w:r>
            <w:fldChar w:fldCharType="separate"/>
          </w:r>
          <w:r>
            <w:rPr>
              <w:noProof/>
            </w:rPr>
            <w:t>[30]</w:t>
          </w:r>
          <w:r>
            <w:fldChar w:fldCharType="end"/>
          </w:r>
        </w:sdtContent>
      </w:sdt>
      <w:r>
        <w:t xml:space="preserve">. Additionally, the relatively new industry of data mining is beginning to consider customer preferences, “rather than assumed general characteristics” </w:t>
      </w:r>
      <w:sdt>
        <w:sdtPr>
          <w:id w:val="1018277258"/>
          <w:citation/>
        </w:sdtPr>
        <w:sdtContent>
          <w:r>
            <w:fldChar w:fldCharType="begin"/>
          </w:r>
          <w:r>
            <w:instrText xml:space="preserve"> CITATION Sha01 \l 1033 </w:instrText>
          </w:r>
          <w:r>
            <w:fldChar w:fldCharType="separate"/>
          </w:r>
          <w:r>
            <w:rPr>
              <w:noProof/>
            </w:rPr>
            <w:t>[31]</w:t>
          </w:r>
          <w:r>
            <w:fldChar w:fldCharType="end"/>
          </w:r>
        </w:sdtContent>
      </w:sdt>
      <w:r>
        <w:t>.</w:t>
      </w:r>
    </w:p>
    <w:p w14:paraId="75E8878E" w14:textId="2B39F7D8" w:rsidR="00D00B48" w:rsidRDefault="000118E7">
      <w:pPr>
        <w:pStyle w:val="Heading2"/>
        <w:rPr>
          <w:ins w:id="376" w:author="Birmingham, William P." w:date="2015-12-06T15:52:00Z"/>
        </w:rPr>
      </w:pPr>
      <w:bookmarkStart w:id="377" w:name="_Toc437428817"/>
      <w:r>
        <w:t>4</w:t>
      </w:r>
      <w:ins w:id="378" w:author="Birmingham, William P." w:date="2015-12-06T15:52:00Z">
        <w:r w:rsidR="00712D42">
          <w:t>.4</w:t>
        </w:r>
        <w:r w:rsidR="00712D42">
          <w:tab/>
          <w:t>Trademarks</w:t>
        </w:r>
        <w:bookmarkEnd w:id="375"/>
        <w:bookmarkEnd w:id="377"/>
      </w:ins>
    </w:p>
    <w:p w14:paraId="7E7943ED" w14:textId="77777777" w:rsidR="009800F7" w:rsidRDefault="009800F7" w:rsidP="009800F7">
      <w:bookmarkStart w:id="379" w:name="h.147n2zr" w:colFirst="0" w:colLast="0"/>
      <w:bookmarkStart w:id="380" w:name="_Toc436863078"/>
      <w:bookmarkEnd w:id="379"/>
      <w:r>
        <w:t>The Gooey cookie logo and all variations are trademarked. Variations include the lone image, the word “Gooey” in the font Aller, and the image and word together.</w:t>
      </w:r>
    </w:p>
    <w:p w14:paraId="051564C1" w14:textId="1B887E4B" w:rsidR="00D00B48" w:rsidRDefault="000118E7">
      <w:pPr>
        <w:pStyle w:val="Heading2"/>
        <w:rPr>
          <w:ins w:id="381" w:author="Birmingham, William P." w:date="2015-12-06T15:52:00Z"/>
        </w:rPr>
      </w:pPr>
      <w:bookmarkStart w:id="382" w:name="_Toc437428818"/>
      <w:r>
        <w:t>4</w:t>
      </w:r>
      <w:ins w:id="383" w:author="Birmingham, William P." w:date="2015-12-06T15:52:00Z">
        <w:r w:rsidR="00712D42">
          <w:t>.5</w:t>
        </w:r>
        <w:r w:rsidR="00712D42">
          <w:tab/>
          <w:t>Copyrights</w:t>
        </w:r>
        <w:bookmarkEnd w:id="380"/>
        <w:bookmarkEnd w:id="382"/>
      </w:ins>
    </w:p>
    <w:p w14:paraId="016FB9F7" w14:textId="77777777" w:rsidR="009800F7" w:rsidRDefault="009800F7" w:rsidP="009800F7">
      <w:bookmarkStart w:id="384" w:name="h.3o7alnk" w:colFirst="0" w:colLast="0"/>
      <w:bookmarkStart w:id="385" w:name="_Toc436863079"/>
      <w:bookmarkEnd w:id="384"/>
      <w:r>
        <w:t>The entire project and all designs created by team members are copyrighted by Gooey © 2015.</w:t>
      </w:r>
    </w:p>
    <w:p w14:paraId="0C842DA2" w14:textId="14ACCD73" w:rsidR="00D00B48" w:rsidRDefault="000118E7">
      <w:pPr>
        <w:pStyle w:val="Heading2"/>
        <w:rPr>
          <w:ins w:id="386" w:author="Birmingham, William P." w:date="2015-12-06T15:52:00Z"/>
        </w:rPr>
      </w:pPr>
      <w:bookmarkStart w:id="387" w:name="_Toc437428819"/>
      <w:r>
        <w:t>4</w:t>
      </w:r>
      <w:commentRangeStart w:id="388"/>
      <w:ins w:id="389" w:author="Birmingham, William P." w:date="2015-12-06T15:52:00Z">
        <w:r w:rsidR="00712D42">
          <w:t>.6</w:t>
        </w:r>
        <w:r w:rsidR="00712D42">
          <w:tab/>
          <w:t>Ethical Issues</w:t>
        </w:r>
        <w:bookmarkEnd w:id="385"/>
        <w:commentRangeEnd w:id="388"/>
        <w:r w:rsidR="00E77BA9">
          <w:rPr>
            <w:rStyle w:val="CommentReference"/>
            <w:b w:val="0"/>
          </w:rPr>
          <w:commentReference w:id="388"/>
        </w:r>
        <w:bookmarkEnd w:id="387"/>
      </w:ins>
    </w:p>
    <w:p w14:paraId="13EDED88" w14:textId="77777777" w:rsidR="009800F7" w:rsidRDefault="009800F7" w:rsidP="009800F7">
      <w:bookmarkStart w:id="390" w:name="h.23ckvvd" w:colFirst="0" w:colLast="0"/>
      <w:bookmarkStart w:id="391" w:name="_Toc436863080"/>
      <w:bookmarkEnd w:id="390"/>
      <w:r>
        <w:t xml:space="preserve">As with most socially-powered applications, </w:t>
      </w:r>
      <w:commentRangeStart w:id="392"/>
      <w:r>
        <w:t>there is the potential for users to use the system</w:t>
      </w:r>
      <w:commentRangeEnd w:id="392"/>
      <w:r>
        <w:commentReference w:id="392"/>
      </w:r>
      <w:r>
        <w:t xml:space="preserve"> with nefarious intentions. Examples of such abuse include predators looking for potential victims and finding them through the system, and users selling illegal goods and services, such as illicit drugs and prostitution </w:t>
      </w:r>
      <w:sdt>
        <w:sdtPr>
          <w:id w:val="-1827585276"/>
          <w:citation/>
        </w:sdtPr>
        <w:sdtContent>
          <w:r>
            <w:fldChar w:fldCharType="begin"/>
          </w:r>
          <w:r>
            <w:instrText xml:space="preserve"> CITATION Lew94 \l 1033 </w:instrText>
          </w:r>
          <w:r>
            <w:fldChar w:fldCharType="separate"/>
          </w:r>
          <w:r>
            <w:rPr>
              <w:noProof/>
            </w:rPr>
            <w:t>[4]</w:t>
          </w:r>
          <w:r>
            <w:fldChar w:fldCharType="end"/>
          </w:r>
        </w:sdtContent>
      </w:sdt>
      <w:r>
        <w:t>. Software like ours cannot easily avoid this problem, but our application collects data about how users are interacting with the system so that proper legal action can be taken afterwards, with presentable evidence. This data collection is potentially an ethical issue, especially if a malicious user was to gain access to private information, such as names, email addresses, phone numbers, location data, password hashes, and application usage information. In order to protect users of the application and the members of Gooey, we will have several measures in place.</w:t>
      </w:r>
    </w:p>
    <w:p w14:paraId="4FF7747F" w14:textId="29BE4962" w:rsidR="009800F7" w:rsidRDefault="009800F7" w:rsidP="009800F7">
      <w:r>
        <w:t>First of all, users must agree to a license agreement in order to sign up for an account with Foodini. This agreement allows us to store necessary information about them, such as an email address and phone number. In the registration process, users may choose to send usage information to Gooey, in which case they would allow us to gather data such as screen taps, buttons, form data, screen views, and crash statistics. Second, all information collected through this application will be encrypted in a reasonable manner to prevent theft of the data.</w:t>
      </w:r>
    </w:p>
    <w:p w14:paraId="633D1675" w14:textId="3C381D3D" w:rsidR="009800F7" w:rsidRDefault="009800F7" w:rsidP="009800F7">
      <w:r>
        <w:t>Some of the data collected through this application, including location data, restaurant data, and food items is very valuable to restaurants and corporations. In the future, we plan to sell anonymized data to interested third parties who we determine do</w:t>
      </w:r>
      <w:r w:rsidR="00AA1A97">
        <w:t xml:space="preserve"> no</w:t>
      </w:r>
      <w:r>
        <w:t>t have a malicious intent. When registering for an account, the users will be made aware of this through the license agreement.</w:t>
      </w:r>
    </w:p>
    <w:p w14:paraId="713FC834" w14:textId="6930A525" w:rsidR="00D00B48" w:rsidRDefault="000118E7">
      <w:pPr>
        <w:pStyle w:val="Heading2"/>
        <w:rPr>
          <w:ins w:id="393" w:author="Birmingham, William P." w:date="2015-12-06T15:52:00Z"/>
        </w:rPr>
      </w:pPr>
      <w:bookmarkStart w:id="394" w:name="_Toc437428820"/>
      <w:r>
        <w:t>4</w:t>
      </w:r>
      <w:ins w:id="395" w:author="Birmingham, William P." w:date="2015-12-06T15:52:00Z">
        <w:r w:rsidR="00712D42">
          <w:t>.7</w:t>
        </w:r>
        <w:r w:rsidR="00712D42">
          <w:tab/>
          <w:t>Societal Implications</w:t>
        </w:r>
        <w:bookmarkEnd w:id="391"/>
        <w:bookmarkEnd w:id="394"/>
      </w:ins>
    </w:p>
    <w:p w14:paraId="5E69AB6E" w14:textId="77777777" w:rsidR="009800F7" w:rsidRDefault="009800F7" w:rsidP="009800F7">
      <w:bookmarkStart w:id="396" w:name="h.ihv636" w:colFirst="0" w:colLast="0"/>
      <w:bookmarkStart w:id="397" w:name="_Toc436863081"/>
      <w:bookmarkEnd w:id="396"/>
      <w:r>
        <w:t xml:space="preserve">If this application gains a large enough database, it could significantly affect both restaurants that do and do not offer delivery. For restaurants that do not offer delivery, the service would likely increase business, since customers would no longer need to travel to the restaurant in person to buy food, increasing the </w:t>
      </w:r>
      <w:r>
        <w:lastRenderedPageBreak/>
        <w:t>likelihood of impulsive purchases. However, the application would likely negatively affect restaurants that offer delivery. In many cases, delivery can give restaurants an edge above others in the area, since customers do not need to physically go to the restaurant location. Essentially, Foodini offers delivery for every restaurant, and challenges existing in-house delivery systems.</w:t>
      </w:r>
    </w:p>
    <w:p w14:paraId="16E272A1" w14:textId="77777777" w:rsidR="009800F7" w:rsidRDefault="009800F7" w:rsidP="009800F7">
      <w:r>
        <w:t>We are aware of these societal implications, and believe that the positive outcomes of offering delivery outweigh the negative outcomes. Additionally, the service can encourage use of restaurants’ in-house delivery, where it exists, above the application’s delivery.</w:t>
      </w:r>
    </w:p>
    <w:p w14:paraId="22167013" w14:textId="7F9EE1D9" w:rsidR="00D00B48" w:rsidRDefault="000118E7">
      <w:pPr>
        <w:pStyle w:val="Heading2"/>
        <w:rPr>
          <w:ins w:id="398" w:author="Birmingham, William P." w:date="2015-12-06T15:52:00Z"/>
        </w:rPr>
      </w:pPr>
      <w:bookmarkStart w:id="399" w:name="_Toc437428821"/>
      <w:r>
        <w:t>4</w:t>
      </w:r>
      <w:ins w:id="400" w:author="Birmingham, William P." w:date="2015-12-06T15:52:00Z">
        <w:r w:rsidR="00712D42">
          <w:t>.8</w:t>
        </w:r>
        <w:r w:rsidR="00712D42">
          <w:tab/>
          <w:t>Legal and Regulatory Issues</w:t>
        </w:r>
        <w:bookmarkEnd w:id="397"/>
        <w:bookmarkEnd w:id="399"/>
      </w:ins>
    </w:p>
    <w:p w14:paraId="352B95BA" w14:textId="6B62B933" w:rsidR="009800F7" w:rsidRDefault="009800F7" w:rsidP="009800F7">
      <w:bookmarkStart w:id="401" w:name="h.32hioqz" w:colFirst="0" w:colLast="0"/>
      <w:bookmarkStart w:id="402" w:name="_Toc436863082"/>
      <w:bookmarkEnd w:id="401"/>
      <w:r>
        <w:t xml:space="preserve">The Gooey team spent a significant amount of time researching patents to ensure that our application did not infringe upon them. We found a number of patents, and determined that our application will be unique, and will not infringe upon any current patents </w:t>
      </w:r>
      <w:sdt>
        <w:sdtPr>
          <w:id w:val="-969434422"/>
          <w:citation/>
        </w:sdtPr>
        <w:sdtContent>
          <w:r>
            <w:fldChar w:fldCharType="begin"/>
          </w:r>
          <w:r>
            <w:instrText xml:space="preserve"> CITATION Web12 \l 1033 </w:instrText>
          </w:r>
          <w:r>
            <w:fldChar w:fldCharType="separate"/>
          </w:r>
          <w:r>
            <w:rPr>
              <w:noProof/>
            </w:rPr>
            <w:t>[8]</w:t>
          </w:r>
          <w:r>
            <w:fldChar w:fldCharType="end"/>
          </w:r>
        </w:sdtContent>
      </w:sdt>
      <w:r>
        <w:t xml:space="preserve"> </w:t>
      </w:r>
      <w:sdt>
        <w:sdtPr>
          <w:id w:val="-2140952245"/>
          <w:citation/>
        </w:sdtPr>
        <w:sdtContent>
          <w:r>
            <w:fldChar w:fldCharType="begin"/>
          </w:r>
          <w:r>
            <w:instrText xml:space="preserve"> CITATION Sci09 \l 1033 </w:instrText>
          </w:r>
          <w:r>
            <w:fldChar w:fldCharType="separate"/>
          </w:r>
          <w:r>
            <w:rPr>
              <w:noProof/>
            </w:rPr>
            <w:t>[9]</w:t>
          </w:r>
          <w:r>
            <w:fldChar w:fldCharType="end"/>
          </w:r>
        </w:sdtContent>
      </w:sdt>
      <w:r>
        <w:t xml:space="preserve"> </w:t>
      </w:r>
      <w:sdt>
        <w:sdtPr>
          <w:id w:val="1830632135"/>
          <w:citation/>
        </w:sdtPr>
        <w:sdtContent>
          <w:r>
            <w:fldChar w:fldCharType="begin"/>
          </w:r>
          <w:r>
            <w:instrText xml:space="preserve"> CITATION Hot10 \l 1033 </w:instrText>
          </w:r>
          <w:r>
            <w:fldChar w:fldCharType="separate"/>
          </w:r>
          <w:r>
            <w:rPr>
              <w:noProof/>
            </w:rPr>
            <w:t>[32]</w:t>
          </w:r>
          <w:r>
            <w:fldChar w:fldCharType="end"/>
          </w:r>
        </w:sdtContent>
      </w:sdt>
      <w:r>
        <w:t xml:space="preserve"> </w:t>
      </w:r>
      <w:sdt>
        <w:sdtPr>
          <w:id w:val="1705133991"/>
          <w:citation/>
        </w:sdtPr>
        <w:sdtContent>
          <w:r>
            <w:fldChar w:fldCharType="begin"/>
          </w:r>
          <w:r>
            <w:instrText xml:space="preserve"> CITATION Pau89 \l 1033 </w:instrText>
          </w:r>
          <w:r>
            <w:fldChar w:fldCharType="separate"/>
          </w:r>
          <w:r>
            <w:rPr>
              <w:noProof/>
            </w:rPr>
            <w:t>[33]</w:t>
          </w:r>
          <w:r>
            <w:fldChar w:fldCharType="end"/>
          </w:r>
        </w:sdtContent>
      </w:sdt>
      <w:r>
        <w:t xml:space="preserve"> </w:t>
      </w:r>
      <w:sdt>
        <w:sdtPr>
          <w:id w:val="-344174487"/>
          <w:citation/>
        </w:sdtPr>
        <w:sdtContent>
          <w:r>
            <w:fldChar w:fldCharType="begin"/>
          </w:r>
          <w:r>
            <w:instrText xml:space="preserve"> CITATION Gar12 \l 1033 </w:instrText>
          </w:r>
          <w:r>
            <w:fldChar w:fldCharType="separate"/>
          </w:r>
          <w:r>
            <w:rPr>
              <w:noProof/>
            </w:rPr>
            <w:t>[34]</w:t>
          </w:r>
          <w:r>
            <w:fldChar w:fldCharType="end"/>
          </w:r>
        </w:sdtContent>
      </w:sdt>
      <w:r>
        <w:t xml:space="preserve"> </w:t>
      </w:r>
      <w:sdt>
        <w:sdtPr>
          <w:id w:val="-1331905997"/>
          <w:citation/>
        </w:sdtPr>
        <w:sdtContent>
          <w:r>
            <w:fldChar w:fldCharType="begin"/>
          </w:r>
          <w:r>
            <w:instrText xml:space="preserve"> CITATION Sea13 \l 1033 </w:instrText>
          </w:r>
          <w:r>
            <w:fldChar w:fldCharType="separate"/>
          </w:r>
          <w:r>
            <w:rPr>
              <w:noProof/>
            </w:rPr>
            <w:t>[35]</w:t>
          </w:r>
          <w:r>
            <w:fldChar w:fldCharType="end"/>
          </w:r>
        </w:sdtContent>
      </w:sdt>
      <w:r>
        <w:t xml:space="preserve"> </w:t>
      </w:r>
      <w:sdt>
        <w:sdtPr>
          <w:id w:val="891150561"/>
          <w:citation/>
        </w:sdtPr>
        <w:sdtContent>
          <w:r>
            <w:fldChar w:fldCharType="begin"/>
          </w:r>
          <w:r>
            <w:instrText xml:space="preserve"> CITATION Ame06 \l 1033 </w:instrText>
          </w:r>
          <w:r>
            <w:fldChar w:fldCharType="separate"/>
          </w:r>
          <w:r>
            <w:rPr>
              <w:noProof/>
            </w:rPr>
            <w:t>[36]</w:t>
          </w:r>
          <w:r>
            <w:fldChar w:fldCharType="end"/>
          </w:r>
        </w:sdtContent>
      </w:sdt>
      <w:r>
        <w:t xml:space="preserve"> </w:t>
      </w:r>
      <w:sdt>
        <w:sdtPr>
          <w:id w:val="1183940167"/>
          <w:citation/>
        </w:sdtPr>
        <w:sdtContent>
          <w:r>
            <w:fldChar w:fldCharType="begin"/>
          </w:r>
          <w:r>
            <w:instrText xml:space="preserve"> CITATION Won13 \l 1033 </w:instrText>
          </w:r>
          <w:r>
            <w:fldChar w:fldCharType="separate"/>
          </w:r>
          <w:r>
            <w:rPr>
              <w:noProof/>
            </w:rPr>
            <w:t>[37]</w:t>
          </w:r>
          <w:r>
            <w:fldChar w:fldCharType="end"/>
          </w:r>
        </w:sdtContent>
      </w:sdt>
      <w:r>
        <w:t xml:space="preserve"> </w:t>
      </w:r>
      <w:sdt>
        <w:sdtPr>
          <w:id w:val="1341591628"/>
          <w:citation/>
        </w:sdtPr>
        <w:sdtContent>
          <w:r>
            <w:fldChar w:fldCharType="begin"/>
          </w:r>
          <w:r>
            <w:instrText xml:space="preserve"> CITATION Her04 \l 1033 </w:instrText>
          </w:r>
          <w:r>
            <w:fldChar w:fldCharType="separate"/>
          </w:r>
          <w:r>
            <w:rPr>
              <w:noProof/>
            </w:rPr>
            <w:t>[38]</w:t>
          </w:r>
          <w:r>
            <w:fldChar w:fldCharType="end"/>
          </w:r>
        </w:sdtContent>
      </w:sdt>
      <w:r>
        <w:t xml:space="preserve">. </w:t>
      </w:r>
    </w:p>
    <w:p w14:paraId="641BBF5C" w14:textId="2813EA85" w:rsidR="009800F7" w:rsidRDefault="009800F7" w:rsidP="009800F7">
      <w:r>
        <w:t xml:space="preserve">Our application will store user information, including name, phone number, location, email address, and a password hash, and user interactions with the system. This data will be reasonably secured and encrypted to protect user privacy, and no payment information will be stored on the application, simplifying the application and preventing data compromises </w:t>
      </w:r>
      <w:sdt>
        <w:sdtPr>
          <w:id w:val="-446774409"/>
          <w:citation/>
        </w:sdtPr>
        <w:sdtContent>
          <w:r>
            <w:fldChar w:fldCharType="begin"/>
          </w:r>
          <w:r>
            <w:instrText xml:space="preserve"> CITATION Jai121 \l 1033 </w:instrText>
          </w:r>
          <w:r>
            <w:fldChar w:fldCharType="separate"/>
          </w:r>
          <w:r>
            <w:rPr>
              <w:noProof/>
            </w:rPr>
            <w:t>[39]</w:t>
          </w:r>
          <w:r>
            <w:fldChar w:fldCharType="end"/>
          </w:r>
        </w:sdtContent>
      </w:sdt>
      <w:r>
        <w:t>. We will use HTTPS connections wherever possible to ensure secure communication. Before releasing HTTPS-containing software to the public, we will obtain all necessary federal munitions exemptions for internet encryption protocols in order to ensure safe exportation of our app to other countries, per federal law and Apple Store policy.</w:t>
      </w:r>
    </w:p>
    <w:p w14:paraId="01404084" w14:textId="5E2C1F07" w:rsidR="00D00B48" w:rsidRDefault="000118E7">
      <w:pPr>
        <w:pStyle w:val="Heading1"/>
        <w:rPr>
          <w:ins w:id="403" w:author="Birmingham, William P." w:date="2015-12-06T15:52:00Z"/>
        </w:rPr>
      </w:pPr>
      <w:bookmarkStart w:id="404" w:name="_Toc437428822"/>
      <w:r>
        <w:t>5</w:t>
      </w:r>
      <w:ins w:id="405" w:author="Birmingham, William P." w:date="2015-12-06T15:52:00Z">
        <w:r w:rsidR="00712D42">
          <w:tab/>
          <w:t>Summary</w:t>
        </w:r>
        <w:bookmarkEnd w:id="402"/>
        <w:bookmarkEnd w:id="404"/>
      </w:ins>
    </w:p>
    <w:p w14:paraId="6A3C2105" w14:textId="41CC858C" w:rsidR="00491516" w:rsidRDefault="009800F7" w:rsidP="009800F7">
      <w:r>
        <w:t>Foodini is a system that connects users who want food with users who are willing to deliver food for a small profit. Our primary target audience is college students in an urban environment who have iPhones with iOS 8 or newer. We carefully constructed and revised the application interface resulting in a simple and clear user experience. The robustness is complemented by security and privacy, which is paramount. Data is encrypted and users can rest easy knowing their information is protected. Happy users are returning users, and we believe the application will make lives easier for students across the country.</w:t>
      </w:r>
      <w:r w:rsidR="00491516">
        <w:rPr>
          <w:b/>
          <w:bCs/>
        </w:rPr>
        <w:br w:type="page"/>
      </w:r>
    </w:p>
    <w:customXmlDelRangeStart w:id="406" w:author="Birmingham, William P." w:date="2015-12-06T15:52:00Z"/>
    <w:sdt>
      <w:sdtPr>
        <w:id w:val="-113839278"/>
        <w:docPartObj>
          <w:docPartGallery w:val="Bibliographies"/>
          <w:docPartUnique/>
        </w:docPartObj>
      </w:sdtPr>
      <w:sdtEndPr>
        <w:rPr>
          <w:b w:val="0"/>
          <w:bCs w:val="0"/>
          <w:sz w:val="20"/>
          <w:szCs w:val="22"/>
        </w:rPr>
      </w:sdtEndPr>
      <w:sdtContent>
        <w:customXmlDelRangeEnd w:id="406"/>
        <w:bookmarkStart w:id="407" w:name="_Toc437428823" w:displacedByCustomXml="prev"/>
        <w:bookmarkStart w:id="408" w:name="_Toc436863083" w:displacedByCustomXml="prev"/>
        <w:p w14:paraId="1CC15448" w14:textId="77777777" w:rsidR="009800F7" w:rsidRDefault="000118E7" w:rsidP="009800F7">
          <w:pPr>
            <w:pStyle w:val="Heading1"/>
            <w:rPr>
              <w:rFonts w:asciiTheme="minorHAnsi" w:eastAsiaTheme="minorHAnsi" w:hAnsiTheme="minorHAnsi" w:cstheme="minorBidi"/>
              <w:noProof/>
              <w:sz w:val="22"/>
              <w:lang w:bidi="ar-SA"/>
            </w:rPr>
          </w:pPr>
          <w:r>
            <w:t>6</w:t>
          </w:r>
          <w:r w:rsidR="003F7C62" w:rsidRPr="003F7C62">
            <w:tab/>
          </w:r>
          <w:r w:rsidR="00221E92" w:rsidRPr="003F7C62">
            <w:t>Bibliography</w:t>
          </w:r>
        </w:p>
        <w:bookmarkEnd w:id="407" w:displacedByCustomXml="next"/>
        <w:bookmarkEnd w:id="408" w:displacedByCustomXml="next"/>
        <w:customXmlDelRangeStart w:id="409" w:author="Birmingham, William P." w:date="2015-12-06T15:52:00Z"/>
        <w:sdt>
          <w:sdtPr>
            <w:id w:val="111145805"/>
            <w:bibliography/>
          </w:sdtPr>
          <w:sdtEndPr>
            <w:rPr>
              <w:b w:val="0"/>
              <w:bCs w:val="0"/>
              <w:sz w:val="20"/>
              <w:szCs w:val="22"/>
            </w:rPr>
          </w:sdtEndPr>
          <w:sdtContent>
            <w:customXmlDelRangeEnd w:id="409"/>
            <w:p w14:paraId="1CC15448" w14:textId="77777777" w:rsidR="009800F7" w:rsidRDefault="00221E92" w:rsidP="009800F7">
              <w:pPr>
                <w:pStyle w:val="Heading1"/>
                <w:rPr>
                  <w:rFonts w:asciiTheme="minorHAnsi" w:eastAsiaTheme="minorHAnsi" w:hAnsiTheme="minorHAnsi" w:cstheme="minorBidi"/>
                  <w:noProof/>
                  <w:sz w:val="22"/>
                  <w:lang w:bidi="ar-SA"/>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911"/>
              </w:tblGrid>
              <w:tr w:rsidR="009800F7" w14:paraId="01587337" w14:textId="77777777" w:rsidTr="009800F7">
                <w:trPr>
                  <w:divId w:val="2064982460"/>
                  <w:tblCellSpacing w:w="15" w:type="dxa"/>
                </w:trPr>
                <w:tc>
                  <w:tcPr>
                    <w:tcW w:w="216" w:type="pct"/>
                    <w:hideMark/>
                  </w:tcPr>
                  <w:p w14:paraId="45BFC57F" w14:textId="77777777" w:rsidR="009800F7" w:rsidRDefault="009800F7">
                    <w:pPr>
                      <w:pStyle w:val="Bibliography"/>
                      <w:rPr>
                        <w:noProof/>
                        <w:sz w:val="24"/>
                        <w:szCs w:val="24"/>
                      </w:rPr>
                    </w:pPr>
                    <w:r>
                      <w:rPr>
                        <w:noProof/>
                      </w:rPr>
                      <w:t xml:space="preserve">[1] </w:t>
                    </w:r>
                  </w:p>
                </w:tc>
                <w:tc>
                  <w:tcPr>
                    <w:tcW w:w="4736" w:type="pct"/>
                    <w:hideMark/>
                  </w:tcPr>
                  <w:p w14:paraId="080CDA4A" w14:textId="77777777" w:rsidR="009800F7" w:rsidRDefault="009800F7">
                    <w:pPr>
                      <w:pStyle w:val="Bibliography"/>
                      <w:rPr>
                        <w:noProof/>
                      </w:rPr>
                    </w:pPr>
                    <w:r>
                      <w:rPr>
                        <w:noProof/>
                      </w:rPr>
                      <w:t>Apple Inc., "Designing for iOS," 2015. [Online]. Available: https://developer.apple.com/library/ios/documentation/UserExperience/Conceptual/MobileHIG/.</w:t>
                    </w:r>
                  </w:p>
                  <w:p w14:paraId="69086004" w14:textId="6FAA4841" w:rsidR="008D0F98" w:rsidRPr="008D0F98" w:rsidRDefault="008D0F98" w:rsidP="008D0F98">
                    <w:r>
                      <w:t>Apple’s official guide for application design on iOS. This resource was carefully considered as we designed our application to fit within Apple’s standards.</w:t>
                    </w:r>
                  </w:p>
                </w:tc>
              </w:tr>
              <w:tr w:rsidR="009800F7" w14:paraId="05C7F5E9" w14:textId="77777777" w:rsidTr="009800F7">
                <w:trPr>
                  <w:divId w:val="2064982460"/>
                  <w:tblCellSpacing w:w="15" w:type="dxa"/>
                </w:trPr>
                <w:tc>
                  <w:tcPr>
                    <w:tcW w:w="216" w:type="pct"/>
                    <w:hideMark/>
                  </w:tcPr>
                  <w:p w14:paraId="3948BED3" w14:textId="77777777" w:rsidR="009800F7" w:rsidRDefault="009800F7">
                    <w:pPr>
                      <w:pStyle w:val="Bibliography"/>
                      <w:rPr>
                        <w:noProof/>
                      </w:rPr>
                    </w:pPr>
                    <w:r>
                      <w:rPr>
                        <w:noProof/>
                      </w:rPr>
                      <w:t xml:space="preserve">[2] </w:t>
                    </w:r>
                  </w:p>
                </w:tc>
                <w:tc>
                  <w:tcPr>
                    <w:tcW w:w="4736" w:type="pct"/>
                    <w:hideMark/>
                  </w:tcPr>
                  <w:p w14:paraId="2D4B1153" w14:textId="77777777" w:rsidR="009800F7" w:rsidRDefault="009800F7">
                    <w:pPr>
                      <w:pStyle w:val="Bibliography"/>
                      <w:rPr>
                        <w:noProof/>
                      </w:rPr>
                    </w:pPr>
                    <w:r>
                      <w:rPr>
                        <w:noProof/>
                      </w:rPr>
                      <w:t>Apple Inc., "Maps for Developers," 2015. [Online]. Available: ht</w:t>
                    </w:r>
                    <w:r w:rsidR="008D0F98">
                      <w:rPr>
                        <w:noProof/>
                      </w:rPr>
                      <w:t>tps://developer.apple.com/maps/</w:t>
                    </w:r>
                    <w:r>
                      <w:rPr>
                        <w:noProof/>
                      </w:rPr>
                      <w:t>.</w:t>
                    </w:r>
                  </w:p>
                  <w:p w14:paraId="36CD872F" w14:textId="23680504" w:rsidR="008D0F98" w:rsidRPr="008D0F98" w:rsidRDefault="008D0F98" w:rsidP="008D0F98">
                    <w:r>
                      <w:t>A portal for Apple’s official documentation for using Maps in development. This was important to consider as we researched the capabilities of Apple Maps, and will be crucial in developing the application.</w:t>
                    </w:r>
                  </w:p>
                </w:tc>
              </w:tr>
              <w:tr w:rsidR="009800F7" w14:paraId="643ACB64" w14:textId="77777777" w:rsidTr="009800F7">
                <w:trPr>
                  <w:divId w:val="2064982460"/>
                  <w:tblCellSpacing w:w="15" w:type="dxa"/>
                </w:trPr>
                <w:tc>
                  <w:tcPr>
                    <w:tcW w:w="216" w:type="pct"/>
                    <w:hideMark/>
                  </w:tcPr>
                  <w:p w14:paraId="6331AB55" w14:textId="77777777" w:rsidR="009800F7" w:rsidRDefault="009800F7">
                    <w:pPr>
                      <w:pStyle w:val="Bibliography"/>
                      <w:rPr>
                        <w:noProof/>
                      </w:rPr>
                    </w:pPr>
                    <w:r>
                      <w:rPr>
                        <w:noProof/>
                      </w:rPr>
                      <w:t xml:space="preserve">[3] </w:t>
                    </w:r>
                  </w:p>
                </w:tc>
                <w:tc>
                  <w:tcPr>
                    <w:tcW w:w="4736" w:type="pct"/>
                    <w:hideMark/>
                  </w:tcPr>
                  <w:p w14:paraId="058FA9A0" w14:textId="77777777" w:rsidR="009800F7" w:rsidRDefault="009800F7">
                    <w:pPr>
                      <w:pStyle w:val="Bibliography"/>
                      <w:rPr>
                        <w:noProof/>
                      </w:rPr>
                    </w:pPr>
                    <w:r>
                      <w:rPr>
                        <w:noProof/>
                      </w:rPr>
                      <w:t>Apple Inc., "Design Principles," 2015. [Online]. Available: https://developer.apple.com/library/ios/documentation/UserExperience/Conceptual/MobileHIG/Principles.html.</w:t>
                    </w:r>
                  </w:p>
                  <w:p w14:paraId="0386C4DC" w14:textId="736B0C01" w:rsidR="00943E7B" w:rsidRPr="00943E7B" w:rsidRDefault="00943E7B" w:rsidP="00943E7B">
                    <w:r>
                      <w:t>Apple’s official user interface design guidebook. This was considered during the application’s design in order to comply with Apple’s iOS paradigm.</w:t>
                    </w:r>
                  </w:p>
                </w:tc>
              </w:tr>
              <w:tr w:rsidR="009800F7" w14:paraId="4255A274" w14:textId="77777777" w:rsidTr="009800F7">
                <w:trPr>
                  <w:divId w:val="2064982460"/>
                  <w:tblCellSpacing w:w="15" w:type="dxa"/>
                </w:trPr>
                <w:tc>
                  <w:tcPr>
                    <w:tcW w:w="216" w:type="pct"/>
                    <w:hideMark/>
                  </w:tcPr>
                  <w:p w14:paraId="3E99A042" w14:textId="77777777" w:rsidR="009800F7" w:rsidRDefault="009800F7">
                    <w:pPr>
                      <w:pStyle w:val="Bibliography"/>
                      <w:rPr>
                        <w:noProof/>
                      </w:rPr>
                    </w:pPr>
                    <w:r>
                      <w:rPr>
                        <w:noProof/>
                      </w:rPr>
                      <w:t xml:space="preserve">[4] </w:t>
                    </w:r>
                  </w:p>
                </w:tc>
                <w:tc>
                  <w:tcPr>
                    <w:tcW w:w="4736" w:type="pct"/>
                    <w:hideMark/>
                  </w:tcPr>
                  <w:p w14:paraId="6CB87AFF" w14:textId="77777777" w:rsidR="009800F7" w:rsidRDefault="009800F7">
                    <w:pPr>
                      <w:pStyle w:val="Bibliography"/>
                      <w:rPr>
                        <w:noProof/>
                      </w:rPr>
                    </w:pPr>
                    <w:r>
                      <w:rPr>
                        <w:noProof/>
                      </w:rPr>
                      <w:t xml:space="preserve">C. Lewis and J. Rieman, Task-Centered User Interface Design, Boulder CO: Clayton Lewis and John Rieman, 1994. </w:t>
                    </w:r>
                  </w:p>
                  <w:p w14:paraId="26A5D128" w14:textId="298C2FFA" w:rsidR="00943E7B" w:rsidRPr="00943E7B" w:rsidRDefault="00943E7B" w:rsidP="00943E7B">
                    <w:r>
                      <w:t>Lewis and Rieman’s textbook about Task-Centered User Interface Design, and the textbook for our course. Many of the design concepts discussed in this resource were considered in the design of our application.</w:t>
                    </w:r>
                  </w:p>
                </w:tc>
              </w:tr>
              <w:tr w:rsidR="009800F7" w14:paraId="446F4FF7" w14:textId="77777777" w:rsidTr="009800F7">
                <w:trPr>
                  <w:divId w:val="2064982460"/>
                  <w:tblCellSpacing w:w="15" w:type="dxa"/>
                </w:trPr>
                <w:tc>
                  <w:tcPr>
                    <w:tcW w:w="216" w:type="pct"/>
                    <w:hideMark/>
                  </w:tcPr>
                  <w:p w14:paraId="6A461B72" w14:textId="77777777" w:rsidR="009800F7" w:rsidRDefault="009800F7">
                    <w:pPr>
                      <w:pStyle w:val="Bibliography"/>
                      <w:rPr>
                        <w:noProof/>
                      </w:rPr>
                    </w:pPr>
                    <w:r>
                      <w:rPr>
                        <w:noProof/>
                      </w:rPr>
                      <w:t xml:space="preserve">[5] </w:t>
                    </w:r>
                  </w:p>
                </w:tc>
                <w:tc>
                  <w:tcPr>
                    <w:tcW w:w="4736" w:type="pct"/>
                    <w:hideMark/>
                  </w:tcPr>
                  <w:p w14:paraId="20CC7631" w14:textId="77777777" w:rsidR="009800F7" w:rsidRDefault="009800F7">
                    <w:pPr>
                      <w:pStyle w:val="Bibliography"/>
                      <w:rPr>
                        <w:noProof/>
                      </w:rPr>
                    </w:pPr>
                    <w:r>
                      <w:rPr>
                        <w:noProof/>
                      </w:rPr>
                      <w:t>A. Aloisi, "Commoditized Workers: The Rising of On-Demand Work, A Case Study Research on a Set of Online Platforms and Apps," Bocconi University, Milano Italy, 2015.</w:t>
                    </w:r>
                  </w:p>
                  <w:p w14:paraId="1E97E66B" w14:textId="2C9C03F2" w:rsidR="00943E7B" w:rsidRPr="00943E7B" w:rsidRDefault="00943E7B" w:rsidP="00943E7B">
                    <w:r>
                      <w:t>This publication provided insight on the viable, growing market of people working as private contractors. In the future, Foodini will have to declare a system similar to those described in this publication.</w:t>
                    </w:r>
                  </w:p>
                </w:tc>
              </w:tr>
              <w:tr w:rsidR="009800F7" w14:paraId="0925B68D" w14:textId="77777777" w:rsidTr="009800F7">
                <w:trPr>
                  <w:divId w:val="2064982460"/>
                  <w:tblCellSpacing w:w="15" w:type="dxa"/>
                </w:trPr>
                <w:tc>
                  <w:tcPr>
                    <w:tcW w:w="216" w:type="pct"/>
                    <w:hideMark/>
                  </w:tcPr>
                  <w:p w14:paraId="7D5BA04D" w14:textId="77777777" w:rsidR="009800F7" w:rsidRDefault="009800F7">
                    <w:pPr>
                      <w:pStyle w:val="Bibliography"/>
                      <w:rPr>
                        <w:noProof/>
                      </w:rPr>
                    </w:pPr>
                    <w:r>
                      <w:rPr>
                        <w:noProof/>
                      </w:rPr>
                      <w:t xml:space="preserve">[6] </w:t>
                    </w:r>
                  </w:p>
                </w:tc>
                <w:tc>
                  <w:tcPr>
                    <w:tcW w:w="4736" w:type="pct"/>
                    <w:hideMark/>
                  </w:tcPr>
                  <w:p w14:paraId="79CD34F4" w14:textId="77777777" w:rsidR="009800F7" w:rsidRDefault="009800F7">
                    <w:pPr>
                      <w:pStyle w:val="Bibliography"/>
                      <w:rPr>
                        <w:noProof/>
                      </w:rPr>
                    </w:pPr>
                    <w:r>
                      <w:rPr>
                        <w:noProof/>
                      </w:rPr>
                      <w:t>Uber Technologies Inc., "Uber," 2015. [Online]. Available: https://www.uber.com/.</w:t>
                    </w:r>
                  </w:p>
                  <w:p w14:paraId="3F21A78E" w14:textId="4172BDDC" w:rsidR="00943E7B" w:rsidRPr="00943E7B" w:rsidRDefault="00943E7B" w:rsidP="00943E7B">
                    <w:r>
                      <w:t>A mobile application that connects drivers and users who need rides. This was one of the critical influences in the initial application idea.</w:t>
                    </w:r>
                  </w:p>
                </w:tc>
              </w:tr>
              <w:tr w:rsidR="009800F7" w14:paraId="626AE685" w14:textId="77777777" w:rsidTr="009800F7">
                <w:trPr>
                  <w:divId w:val="2064982460"/>
                  <w:tblCellSpacing w:w="15" w:type="dxa"/>
                </w:trPr>
                <w:tc>
                  <w:tcPr>
                    <w:tcW w:w="216" w:type="pct"/>
                    <w:hideMark/>
                  </w:tcPr>
                  <w:p w14:paraId="06D8E909" w14:textId="77777777" w:rsidR="009800F7" w:rsidRDefault="009800F7">
                    <w:pPr>
                      <w:pStyle w:val="Bibliography"/>
                      <w:rPr>
                        <w:noProof/>
                      </w:rPr>
                    </w:pPr>
                    <w:r>
                      <w:rPr>
                        <w:noProof/>
                      </w:rPr>
                      <w:t xml:space="preserve">[7] </w:t>
                    </w:r>
                  </w:p>
                </w:tc>
                <w:tc>
                  <w:tcPr>
                    <w:tcW w:w="4736" w:type="pct"/>
                    <w:hideMark/>
                  </w:tcPr>
                  <w:p w14:paraId="69EA718B" w14:textId="77777777" w:rsidR="009800F7" w:rsidRDefault="009800F7">
                    <w:pPr>
                      <w:pStyle w:val="Bibliography"/>
                      <w:rPr>
                        <w:noProof/>
                      </w:rPr>
                    </w:pPr>
                    <w:r>
                      <w:rPr>
                        <w:noProof/>
                      </w:rPr>
                      <w:t>GrubHub Inc., "GrubHub Food Delivery &amp; Takeout," 2014. [Online]. Available: https://www.grubhub.com/.</w:t>
                    </w:r>
                  </w:p>
                  <w:p w14:paraId="4A70BF62" w14:textId="0639066E" w:rsidR="00943E7B" w:rsidRPr="00943E7B" w:rsidRDefault="00943E7B" w:rsidP="00943E7B">
                    <w:r>
                      <w:t>A mobile and web application that finds nearby restaurants who deliver. It was researched as a potential competitor.</w:t>
                    </w:r>
                  </w:p>
                </w:tc>
              </w:tr>
              <w:tr w:rsidR="009800F7" w14:paraId="739261C9" w14:textId="77777777" w:rsidTr="009800F7">
                <w:trPr>
                  <w:divId w:val="2064982460"/>
                  <w:tblCellSpacing w:w="15" w:type="dxa"/>
                </w:trPr>
                <w:tc>
                  <w:tcPr>
                    <w:tcW w:w="216" w:type="pct"/>
                    <w:hideMark/>
                  </w:tcPr>
                  <w:p w14:paraId="3A1A66F1" w14:textId="77777777" w:rsidR="009800F7" w:rsidRDefault="009800F7">
                    <w:pPr>
                      <w:pStyle w:val="Bibliography"/>
                      <w:rPr>
                        <w:noProof/>
                      </w:rPr>
                    </w:pPr>
                    <w:r>
                      <w:rPr>
                        <w:noProof/>
                      </w:rPr>
                      <w:lastRenderedPageBreak/>
                      <w:t xml:space="preserve">[8] </w:t>
                    </w:r>
                  </w:p>
                </w:tc>
                <w:tc>
                  <w:tcPr>
                    <w:tcW w:w="4736" w:type="pct"/>
                    <w:hideMark/>
                  </w:tcPr>
                  <w:p w14:paraId="20C4CAC1" w14:textId="77777777" w:rsidR="00943E7B" w:rsidRDefault="009800F7" w:rsidP="00943E7B">
                    <w:pPr>
                      <w:pStyle w:val="Bibliography"/>
                      <w:rPr>
                        <w:noProof/>
                      </w:rPr>
                    </w:pPr>
                    <w:r>
                      <w:rPr>
                        <w:noProof/>
                      </w:rPr>
                      <w:t>C. J. Webb, "Method of and System for Group Meal Ordering via Mobile Devices". USA Patent 20120036028, 4 Aug 2012.</w:t>
                    </w:r>
                  </w:p>
                  <w:p w14:paraId="21EBF13C" w14:textId="6388EC9C" w:rsidR="00C92FC7" w:rsidRPr="00C92FC7" w:rsidRDefault="00C92FC7" w:rsidP="00C92FC7">
                    <w:r>
                      <w:t>A food ordering method for mobile devices that includes an organizer selecting a restaurant and creating a single group meal order. This is very similar to what Foodini will do, but it includes menus of the restaurants, thereby limiting the restaurant and food selection.</w:t>
                    </w:r>
                  </w:p>
                </w:tc>
              </w:tr>
              <w:tr w:rsidR="009800F7" w14:paraId="0FADA315" w14:textId="77777777" w:rsidTr="009800F7">
                <w:trPr>
                  <w:divId w:val="2064982460"/>
                  <w:tblCellSpacing w:w="15" w:type="dxa"/>
                </w:trPr>
                <w:tc>
                  <w:tcPr>
                    <w:tcW w:w="216" w:type="pct"/>
                    <w:hideMark/>
                  </w:tcPr>
                  <w:p w14:paraId="51BE57CD" w14:textId="77777777" w:rsidR="009800F7" w:rsidRDefault="009800F7">
                    <w:pPr>
                      <w:pStyle w:val="Bibliography"/>
                      <w:rPr>
                        <w:noProof/>
                      </w:rPr>
                    </w:pPr>
                    <w:r>
                      <w:rPr>
                        <w:noProof/>
                      </w:rPr>
                      <w:t xml:space="preserve">[9] </w:t>
                    </w:r>
                  </w:p>
                </w:tc>
                <w:tc>
                  <w:tcPr>
                    <w:tcW w:w="4736" w:type="pct"/>
                    <w:hideMark/>
                  </w:tcPr>
                  <w:p w14:paraId="21E1EC5F" w14:textId="77777777" w:rsidR="00943E7B" w:rsidRDefault="009800F7" w:rsidP="00943E7B">
                    <w:pPr>
                      <w:pStyle w:val="Bibliography"/>
                      <w:rPr>
                        <w:noProof/>
                      </w:rPr>
                    </w:pPr>
                    <w:r>
                      <w:rPr>
                        <w:noProof/>
                      </w:rPr>
                      <w:t>D. Scifo, "Online Food Ordering System and Method". USA Patent 20090204492, 13 Aug 2009.</w:t>
                    </w:r>
                  </w:p>
                  <w:p w14:paraId="0E3B3003" w14:textId="11A38E7A" w:rsidR="00C92FC7" w:rsidRPr="00C92FC7" w:rsidRDefault="00C92FC7" w:rsidP="00C92FC7">
                    <w:r>
                      <w:t>This patent involves restaurants registering for an online food ordering system and entering their menus into the online system, with a registration fee. Foodini requires no effort on the part of the restaurants, and there is no registration fee.</w:t>
                    </w:r>
                  </w:p>
                </w:tc>
              </w:tr>
              <w:tr w:rsidR="009800F7" w14:paraId="4E7DC64B" w14:textId="77777777" w:rsidTr="009800F7">
                <w:trPr>
                  <w:divId w:val="2064982460"/>
                  <w:tblCellSpacing w:w="15" w:type="dxa"/>
                </w:trPr>
                <w:tc>
                  <w:tcPr>
                    <w:tcW w:w="216" w:type="pct"/>
                    <w:hideMark/>
                  </w:tcPr>
                  <w:p w14:paraId="135614C1" w14:textId="77777777" w:rsidR="009800F7" w:rsidRDefault="009800F7">
                    <w:pPr>
                      <w:pStyle w:val="Bibliography"/>
                      <w:rPr>
                        <w:noProof/>
                      </w:rPr>
                    </w:pPr>
                    <w:r>
                      <w:rPr>
                        <w:noProof/>
                      </w:rPr>
                      <w:t xml:space="preserve">[10] </w:t>
                    </w:r>
                  </w:p>
                </w:tc>
                <w:tc>
                  <w:tcPr>
                    <w:tcW w:w="4736" w:type="pct"/>
                    <w:hideMark/>
                  </w:tcPr>
                  <w:p w14:paraId="2785CF6B" w14:textId="77777777" w:rsidR="009800F7" w:rsidRDefault="009800F7">
                    <w:pPr>
                      <w:pStyle w:val="Bibliography"/>
                      <w:rPr>
                        <w:noProof/>
                      </w:rPr>
                    </w:pPr>
                    <w:r>
                      <w:rPr>
                        <w:noProof/>
                      </w:rPr>
                      <w:t>Domino's Pizza Inc., "Domino's Pizza," 2015. [Online]. Available: https://www.dominos.com/en/about-pizza/online-delivery/.</w:t>
                    </w:r>
                  </w:p>
                  <w:p w14:paraId="6866E576" w14:textId="5372FA23" w:rsidR="00943E7B" w:rsidRPr="00943E7B" w:rsidRDefault="00943E7B" w:rsidP="00943E7B">
                    <w:r>
                      <w:t>Domino’s Pizza online ordering gave us some great ideas about how to make creating an order easy for the consumer.</w:t>
                    </w:r>
                  </w:p>
                </w:tc>
              </w:tr>
              <w:tr w:rsidR="009800F7" w14:paraId="4DFAE633" w14:textId="77777777" w:rsidTr="009800F7">
                <w:trPr>
                  <w:divId w:val="2064982460"/>
                  <w:tblCellSpacing w:w="15" w:type="dxa"/>
                </w:trPr>
                <w:tc>
                  <w:tcPr>
                    <w:tcW w:w="216" w:type="pct"/>
                    <w:hideMark/>
                  </w:tcPr>
                  <w:p w14:paraId="4A2D10B3" w14:textId="77777777" w:rsidR="009800F7" w:rsidRDefault="009800F7">
                    <w:pPr>
                      <w:pStyle w:val="Bibliography"/>
                      <w:rPr>
                        <w:noProof/>
                      </w:rPr>
                    </w:pPr>
                    <w:r>
                      <w:rPr>
                        <w:noProof/>
                      </w:rPr>
                      <w:t xml:space="preserve">[11] </w:t>
                    </w:r>
                  </w:p>
                </w:tc>
                <w:tc>
                  <w:tcPr>
                    <w:tcW w:w="4736" w:type="pct"/>
                    <w:hideMark/>
                  </w:tcPr>
                  <w:p w14:paraId="2F666720" w14:textId="77777777" w:rsidR="009800F7" w:rsidRDefault="009800F7">
                    <w:pPr>
                      <w:pStyle w:val="Bibliography"/>
                      <w:rPr>
                        <w:noProof/>
                      </w:rPr>
                    </w:pPr>
                    <w:r>
                      <w:rPr>
                        <w:noProof/>
                      </w:rPr>
                      <w:t>Uber Technologies Inc., "Uber Eats," 2015. [Online]. Available: http://ubereats.com/eats/.</w:t>
                    </w:r>
                  </w:p>
                  <w:p w14:paraId="3DE67A9E" w14:textId="068F0335" w:rsidR="00C92FC7" w:rsidRPr="00C92FC7" w:rsidRDefault="00C92FC7" w:rsidP="00C92FC7">
                    <w:r>
                      <w:t>Uber Eats is a small experiment by Uber in food delivery. It is more of a food ordering app, but we took it into consideration when designing the application.</w:t>
                    </w:r>
                  </w:p>
                </w:tc>
              </w:tr>
              <w:tr w:rsidR="009800F7" w14:paraId="79A454DE" w14:textId="77777777" w:rsidTr="009800F7">
                <w:trPr>
                  <w:divId w:val="2064982460"/>
                  <w:tblCellSpacing w:w="15" w:type="dxa"/>
                </w:trPr>
                <w:tc>
                  <w:tcPr>
                    <w:tcW w:w="216" w:type="pct"/>
                    <w:hideMark/>
                  </w:tcPr>
                  <w:p w14:paraId="2D5E1476" w14:textId="77777777" w:rsidR="009800F7" w:rsidRDefault="009800F7">
                    <w:pPr>
                      <w:pStyle w:val="Bibliography"/>
                      <w:rPr>
                        <w:noProof/>
                      </w:rPr>
                    </w:pPr>
                    <w:r>
                      <w:rPr>
                        <w:noProof/>
                      </w:rPr>
                      <w:t xml:space="preserve">[12] </w:t>
                    </w:r>
                  </w:p>
                </w:tc>
                <w:tc>
                  <w:tcPr>
                    <w:tcW w:w="4736" w:type="pct"/>
                    <w:hideMark/>
                  </w:tcPr>
                  <w:p w14:paraId="377AADCB" w14:textId="77777777" w:rsidR="009800F7" w:rsidRDefault="009800F7">
                    <w:pPr>
                      <w:pStyle w:val="Bibliography"/>
                      <w:rPr>
                        <w:noProof/>
                      </w:rPr>
                    </w:pPr>
                    <w:r>
                      <w:rPr>
                        <w:noProof/>
                      </w:rPr>
                      <w:t>Starbucks Corporation, "Starbucks," 2015. [Online]. Available: http://www.starbucks.com/coffeehouse/mobile-apps.</w:t>
                    </w:r>
                  </w:p>
                  <w:p w14:paraId="0D43B5DB" w14:textId="01829E5E" w:rsidR="00C92FC7" w:rsidRPr="00C92FC7" w:rsidRDefault="00C92FC7" w:rsidP="00C92FC7">
                    <w:r>
                      <w:t>The Starbuck’s system of payment was an inspiration for how the system was going to handle payment before the payment feature was removed from the application.</w:t>
                    </w:r>
                  </w:p>
                </w:tc>
              </w:tr>
              <w:tr w:rsidR="009800F7" w14:paraId="3F8AA9ED" w14:textId="77777777" w:rsidTr="009800F7">
                <w:trPr>
                  <w:divId w:val="2064982460"/>
                  <w:tblCellSpacing w:w="15" w:type="dxa"/>
                </w:trPr>
                <w:tc>
                  <w:tcPr>
                    <w:tcW w:w="216" w:type="pct"/>
                    <w:hideMark/>
                  </w:tcPr>
                  <w:p w14:paraId="3058BF56" w14:textId="77777777" w:rsidR="009800F7" w:rsidRDefault="009800F7">
                    <w:pPr>
                      <w:pStyle w:val="Bibliography"/>
                      <w:rPr>
                        <w:noProof/>
                      </w:rPr>
                    </w:pPr>
                    <w:r>
                      <w:rPr>
                        <w:noProof/>
                      </w:rPr>
                      <w:t xml:space="preserve">[13] </w:t>
                    </w:r>
                  </w:p>
                </w:tc>
                <w:tc>
                  <w:tcPr>
                    <w:tcW w:w="4736" w:type="pct"/>
                    <w:hideMark/>
                  </w:tcPr>
                  <w:p w14:paraId="0B0227AF" w14:textId="77777777" w:rsidR="009800F7" w:rsidRDefault="009800F7">
                    <w:pPr>
                      <w:pStyle w:val="Bibliography"/>
                      <w:rPr>
                        <w:noProof/>
                      </w:rPr>
                    </w:pPr>
                    <w:r>
                      <w:rPr>
                        <w:noProof/>
                      </w:rPr>
                      <w:t>Seamless North America LLC, "Seamless," 2015. [Online]. Available: https://itunes.apple.com/us/app/seamless-free-food-delivery/id381840917?mt=8.</w:t>
                    </w:r>
                  </w:p>
                  <w:p w14:paraId="57B1154A" w14:textId="22EA313C" w:rsidR="00C92FC7" w:rsidRPr="00C92FC7" w:rsidRDefault="00C92FC7" w:rsidP="00C92FC7">
                    <w:r>
                      <w:t>Seamless is an app by GrubHub that allows “seamless” food ordering. We analyzed their system along with other similar apps to see what we should and (more importantly) should not do.</w:t>
                    </w:r>
                  </w:p>
                </w:tc>
              </w:tr>
              <w:tr w:rsidR="009800F7" w14:paraId="467ECDB5" w14:textId="77777777" w:rsidTr="009800F7">
                <w:trPr>
                  <w:divId w:val="2064982460"/>
                  <w:tblCellSpacing w:w="15" w:type="dxa"/>
                </w:trPr>
                <w:tc>
                  <w:tcPr>
                    <w:tcW w:w="216" w:type="pct"/>
                    <w:hideMark/>
                  </w:tcPr>
                  <w:p w14:paraId="45A5AE1B" w14:textId="77777777" w:rsidR="009800F7" w:rsidRDefault="009800F7">
                    <w:pPr>
                      <w:pStyle w:val="Bibliography"/>
                      <w:rPr>
                        <w:noProof/>
                      </w:rPr>
                    </w:pPr>
                    <w:r>
                      <w:rPr>
                        <w:noProof/>
                      </w:rPr>
                      <w:t xml:space="preserve">[14] </w:t>
                    </w:r>
                  </w:p>
                </w:tc>
                <w:tc>
                  <w:tcPr>
                    <w:tcW w:w="4736" w:type="pct"/>
                    <w:hideMark/>
                  </w:tcPr>
                  <w:p w14:paraId="5FD93B55" w14:textId="77777777" w:rsidR="009800F7" w:rsidRDefault="009800F7">
                    <w:pPr>
                      <w:pStyle w:val="Bibliography"/>
                      <w:rPr>
                        <w:noProof/>
                      </w:rPr>
                    </w:pPr>
                    <w:r>
                      <w:rPr>
                        <w:noProof/>
                      </w:rPr>
                      <w:t>Yik Yak LLC, "Yik Yak - Your Local Feed," 2015.</w:t>
                    </w:r>
                  </w:p>
                  <w:p w14:paraId="001526D1" w14:textId="2BC6262A" w:rsidR="00C92FC7" w:rsidRPr="00C92FC7" w:rsidRDefault="00C92FC7" w:rsidP="00C92FC7">
                    <w:r>
                      <w:t>An anonymous, digital, public message board application that shows posts from within a five mile radius. This was a strong contributor in the idea to create a highly localized mobile application.</w:t>
                    </w:r>
                  </w:p>
                </w:tc>
              </w:tr>
              <w:tr w:rsidR="009800F7" w14:paraId="65182DAA" w14:textId="77777777" w:rsidTr="009800F7">
                <w:trPr>
                  <w:divId w:val="2064982460"/>
                  <w:tblCellSpacing w:w="15" w:type="dxa"/>
                </w:trPr>
                <w:tc>
                  <w:tcPr>
                    <w:tcW w:w="216" w:type="pct"/>
                    <w:hideMark/>
                  </w:tcPr>
                  <w:p w14:paraId="09A671EC" w14:textId="77777777" w:rsidR="009800F7" w:rsidRDefault="009800F7">
                    <w:pPr>
                      <w:pStyle w:val="Bibliography"/>
                      <w:rPr>
                        <w:noProof/>
                      </w:rPr>
                    </w:pPr>
                    <w:r>
                      <w:rPr>
                        <w:noProof/>
                      </w:rPr>
                      <w:t xml:space="preserve">[15] </w:t>
                    </w:r>
                  </w:p>
                </w:tc>
                <w:tc>
                  <w:tcPr>
                    <w:tcW w:w="4736" w:type="pct"/>
                    <w:hideMark/>
                  </w:tcPr>
                  <w:p w14:paraId="173233D6" w14:textId="77777777" w:rsidR="00C92FC7" w:rsidRDefault="009800F7" w:rsidP="00C92FC7">
                    <w:pPr>
                      <w:pStyle w:val="Bibliography"/>
                      <w:rPr>
                        <w:noProof/>
                      </w:rPr>
                    </w:pPr>
                    <w:r>
                      <w:rPr>
                        <w:noProof/>
                      </w:rPr>
                      <w:t>"DoorDash," DoorDash Food Delivery, 2015. [Online]. Available: https://www.doordash.com.</w:t>
                    </w:r>
                  </w:p>
                  <w:p w14:paraId="516D31B1" w14:textId="7BFB5D86" w:rsidR="00C92FC7" w:rsidRPr="00C92FC7" w:rsidRDefault="00C92FC7" w:rsidP="00C92FC7">
                    <w:r>
                      <w:rPr>
                        <w:color w:val="222222"/>
                        <w:highlight w:val="white"/>
                      </w:rPr>
                      <w:t xml:space="preserve">Doordash provides food with a promise of delivery within 60 minutes. DoorDash serves over 100 cities and areas around the U.S., employing some partnership relationships with restaurants and some more independent arrangements (i.e. to-go pick up at the window). Its menus are defined, and it hires its drivers. However, after starting in 2013, the company now is valued at almost $1B, </w:t>
                    </w:r>
                    <w:r>
                      <w:rPr>
                        <w:color w:val="222222"/>
                        <w:highlight w:val="white"/>
                      </w:rPr>
                      <w:lastRenderedPageBreak/>
                      <w:t>with $35M backing (including from YCombinator). This is one company to look out for as competition if Foodini becomes a business.</w:t>
                    </w:r>
                  </w:p>
                </w:tc>
              </w:tr>
              <w:tr w:rsidR="009800F7" w14:paraId="2EAC6EB9" w14:textId="77777777" w:rsidTr="009800F7">
                <w:trPr>
                  <w:divId w:val="2064982460"/>
                  <w:tblCellSpacing w:w="15" w:type="dxa"/>
                </w:trPr>
                <w:tc>
                  <w:tcPr>
                    <w:tcW w:w="216" w:type="pct"/>
                    <w:hideMark/>
                  </w:tcPr>
                  <w:p w14:paraId="6B9CAED8" w14:textId="77777777" w:rsidR="009800F7" w:rsidRDefault="009800F7">
                    <w:pPr>
                      <w:pStyle w:val="Bibliography"/>
                      <w:rPr>
                        <w:noProof/>
                      </w:rPr>
                    </w:pPr>
                    <w:r>
                      <w:rPr>
                        <w:noProof/>
                      </w:rPr>
                      <w:lastRenderedPageBreak/>
                      <w:t xml:space="preserve">[16] </w:t>
                    </w:r>
                  </w:p>
                </w:tc>
                <w:tc>
                  <w:tcPr>
                    <w:tcW w:w="4736" w:type="pct"/>
                    <w:hideMark/>
                  </w:tcPr>
                  <w:p w14:paraId="2CBA49AA" w14:textId="77777777" w:rsidR="009800F7" w:rsidRDefault="009800F7">
                    <w:pPr>
                      <w:pStyle w:val="Bibliography"/>
                      <w:rPr>
                        <w:noProof/>
                      </w:rPr>
                    </w:pPr>
                    <w:r>
                      <w:rPr>
                        <w:noProof/>
                      </w:rPr>
                      <w:t>"Caviar," Caviar, 2015. [Online]. Available: https://www.trycaviar.com.</w:t>
                    </w:r>
                  </w:p>
                  <w:p w14:paraId="74EC775F" w14:textId="31F6A5CD" w:rsidR="00C92FC7" w:rsidRPr="00C92FC7" w:rsidRDefault="00C92FC7" w:rsidP="00C92FC7">
                    <w:r>
                      <w:rPr>
                        <w:color w:val="222222"/>
                        <w:highlight w:val="white"/>
                      </w:rPr>
                      <w:t xml:space="preserve">Now owned by Square, Caviar operates in roughly 18 large U.S. cities, hires and pays drivers, and establishes partnerships with high-end merchants for food delivery in a similar but more structured manner than DoorDash. Foodini plans to be much more independent than this (from both restaurants and drivers). Also, Foodini’s initial target market is not </w:t>
                    </w:r>
                    <w:r>
                      <w:rPr>
                        <w:color w:val="222222"/>
                        <w:highlight w:val="white"/>
                      </w:rPr>
                      <w:t>as</w:t>
                    </w:r>
                    <w:r>
                      <w:rPr>
                        <w:color w:val="222222"/>
                        <w:highlight w:val="white"/>
                      </w:rPr>
                      <w:t xml:space="preserve"> high-end as Caviar’s.</w:t>
                    </w:r>
                  </w:p>
                </w:tc>
              </w:tr>
              <w:tr w:rsidR="009800F7" w14:paraId="1F685BBC" w14:textId="77777777" w:rsidTr="009800F7">
                <w:trPr>
                  <w:divId w:val="2064982460"/>
                  <w:tblCellSpacing w:w="15" w:type="dxa"/>
                </w:trPr>
                <w:tc>
                  <w:tcPr>
                    <w:tcW w:w="216" w:type="pct"/>
                    <w:hideMark/>
                  </w:tcPr>
                  <w:p w14:paraId="282088C0" w14:textId="77777777" w:rsidR="009800F7" w:rsidRDefault="009800F7">
                    <w:pPr>
                      <w:pStyle w:val="Bibliography"/>
                      <w:rPr>
                        <w:noProof/>
                      </w:rPr>
                    </w:pPr>
                    <w:r>
                      <w:rPr>
                        <w:noProof/>
                      </w:rPr>
                      <w:t xml:space="preserve">[17] </w:t>
                    </w:r>
                  </w:p>
                </w:tc>
                <w:tc>
                  <w:tcPr>
                    <w:tcW w:w="4736" w:type="pct"/>
                    <w:hideMark/>
                  </w:tcPr>
                  <w:p w14:paraId="5E437B25" w14:textId="77777777" w:rsidR="009800F7" w:rsidRDefault="009800F7">
                    <w:pPr>
                      <w:pStyle w:val="Bibliography"/>
                      <w:rPr>
                        <w:noProof/>
                      </w:rPr>
                    </w:pPr>
                    <w:r>
                      <w:rPr>
                        <w:noProof/>
                      </w:rPr>
                      <w:t>"Postmates - On-Demand, 24/7," Postmates, 2015. [Online]. Available: https://postmates.com.</w:t>
                    </w:r>
                  </w:p>
                  <w:p w14:paraId="032AE38D" w14:textId="49E2B614" w:rsidR="00C92FC7" w:rsidRPr="00C92FC7" w:rsidRDefault="00C92FC7" w:rsidP="00C92FC7">
                    <w:pPr>
                      <w:spacing w:after="200"/>
                    </w:pPr>
                    <w:r>
                      <w:rPr>
                        <w:color w:val="222222"/>
                        <w:highlight w:val="white"/>
                      </w:rPr>
                      <w:t>Postmates provides food and other delivery services in over a hundred cities around the U.S. from participating restaurants and merchants. The business hires ‘postmates’ (much like Uber does) who are responsible for the timely delivery of goods to customers near their location. This is less crowd-sourced, as drivers are hired by the company. Also, Postmates merchants partner with the business to participate. Foodini will follow a more independent approach to delivery.</w:t>
                    </w:r>
                  </w:p>
                </w:tc>
              </w:tr>
              <w:tr w:rsidR="009800F7" w14:paraId="7C2111C8" w14:textId="77777777" w:rsidTr="009800F7">
                <w:trPr>
                  <w:divId w:val="2064982460"/>
                  <w:tblCellSpacing w:w="15" w:type="dxa"/>
                </w:trPr>
                <w:tc>
                  <w:tcPr>
                    <w:tcW w:w="216" w:type="pct"/>
                    <w:hideMark/>
                  </w:tcPr>
                  <w:p w14:paraId="01940808" w14:textId="77777777" w:rsidR="009800F7" w:rsidRDefault="009800F7">
                    <w:pPr>
                      <w:pStyle w:val="Bibliography"/>
                      <w:rPr>
                        <w:noProof/>
                      </w:rPr>
                    </w:pPr>
                    <w:r>
                      <w:rPr>
                        <w:noProof/>
                      </w:rPr>
                      <w:t xml:space="preserve">[18] </w:t>
                    </w:r>
                  </w:p>
                </w:tc>
                <w:tc>
                  <w:tcPr>
                    <w:tcW w:w="4736" w:type="pct"/>
                    <w:hideMark/>
                  </w:tcPr>
                  <w:p w14:paraId="75BB4BBF" w14:textId="77777777" w:rsidR="009800F7" w:rsidRDefault="009800F7">
                    <w:pPr>
                      <w:pStyle w:val="Bibliography"/>
                      <w:rPr>
                        <w:noProof/>
                      </w:rPr>
                    </w:pPr>
                    <w:r>
                      <w:rPr>
                        <w:noProof/>
                      </w:rPr>
                      <w:t xml:space="preserve">V. Milay, "The Bits and Bytes of Food: Study of Emerging Internet-based Food Businesses," </w:t>
                    </w:r>
                    <w:r>
                      <w:rPr>
                        <w:i/>
                        <w:iCs/>
                        <w:noProof/>
                      </w:rPr>
                      <w:t xml:space="preserve">DSpace@MIT (Massachusetts Institute of Technology), </w:t>
                    </w:r>
                    <w:r>
                      <w:rPr>
                        <w:noProof/>
                      </w:rPr>
                      <w:t xml:space="preserve">2014. </w:t>
                    </w:r>
                  </w:p>
                  <w:p w14:paraId="2704BF06" w14:textId="2D55DE5E" w:rsidR="00C92FC7" w:rsidRPr="00C92FC7" w:rsidRDefault="00C92FC7" w:rsidP="00C92FC7">
                    <w:r>
                      <w:rPr>
                        <w:color w:val="222222"/>
                        <w:highlight w:val="white"/>
                      </w:rPr>
                      <w:t>This MIT paper describes the effects to the market, success, and challenges of internet-based food delivery businesses in the past several years, with a special eye to startups. It gave us a few more names of applications to be aware of, such as Postmates, as well as profitability considerations for various business models. The information here could prove invaluable if we implement this as a business.</w:t>
                    </w:r>
                  </w:p>
                </w:tc>
              </w:tr>
              <w:tr w:rsidR="009800F7" w14:paraId="67F7B236" w14:textId="77777777" w:rsidTr="009800F7">
                <w:trPr>
                  <w:divId w:val="2064982460"/>
                  <w:tblCellSpacing w:w="15" w:type="dxa"/>
                </w:trPr>
                <w:tc>
                  <w:tcPr>
                    <w:tcW w:w="216" w:type="pct"/>
                    <w:hideMark/>
                  </w:tcPr>
                  <w:p w14:paraId="1BB431BD" w14:textId="77777777" w:rsidR="009800F7" w:rsidRDefault="009800F7">
                    <w:pPr>
                      <w:pStyle w:val="Bibliography"/>
                      <w:rPr>
                        <w:noProof/>
                      </w:rPr>
                    </w:pPr>
                    <w:r>
                      <w:rPr>
                        <w:noProof/>
                      </w:rPr>
                      <w:t xml:space="preserve">[19] </w:t>
                    </w:r>
                  </w:p>
                </w:tc>
                <w:tc>
                  <w:tcPr>
                    <w:tcW w:w="4736" w:type="pct"/>
                    <w:hideMark/>
                  </w:tcPr>
                  <w:p w14:paraId="2DC12214" w14:textId="77777777" w:rsidR="009800F7" w:rsidRDefault="009800F7">
                    <w:pPr>
                      <w:pStyle w:val="Bibliography"/>
                      <w:rPr>
                        <w:noProof/>
                      </w:rPr>
                    </w:pPr>
                    <w:r>
                      <w:rPr>
                        <w:noProof/>
                      </w:rPr>
                      <w:t>Apple Inc., "Apple Pay," 2015. [Online]. Available: http://www.apple.com/apple-pay/.</w:t>
                    </w:r>
                  </w:p>
                  <w:p w14:paraId="6AE4D621" w14:textId="2AFD0206" w:rsidR="00C92FC7" w:rsidRPr="00C92FC7" w:rsidRDefault="00C92FC7" w:rsidP="00C92FC7">
                    <w:r>
                      <w:t>Apple’s payment system that can be used by itself or within applications. This was researched before it was decided to eliminate payment native to our system.</w:t>
                    </w:r>
                  </w:p>
                </w:tc>
              </w:tr>
              <w:tr w:rsidR="009800F7" w14:paraId="19A63DD1" w14:textId="77777777" w:rsidTr="009800F7">
                <w:trPr>
                  <w:divId w:val="2064982460"/>
                  <w:tblCellSpacing w:w="15" w:type="dxa"/>
                </w:trPr>
                <w:tc>
                  <w:tcPr>
                    <w:tcW w:w="216" w:type="pct"/>
                    <w:hideMark/>
                  </w:tcPr>
                  <w:p w14:paraId="247CB622" w14:textId="77777777" w:rsidR="009800F7" w:rsidRDefault="009800F7">
                    <w:pPr>
                      <w:pStyle w:val="Bibliography"/>
                      <w:rPr>
                        <w:noProof/>
                      </w:rPr>
                    </w:pPr>
                    <w:r>
                      <w:rPr>
                        <w:noProof/>
                      </w:rPr>
                      <w:t xml:space="preserve">[20] </w:t>
                    </w:r>
                  </w:p>
                </w:tc>
                <w:tc>
                  <w:tcPr>
                    <w:tcW w:w="4736" w:type="pct"/>
                    <w:hideMark/>
                  </w:tcPr>
                  <w:p w14:paraId="1C32E0C1" w14:textId="77777777" w:rsidR="009800F7" w:rsidRDefault="009800F7">
                    <w:pPr>
                      <w:pStyle w:val="Bibliography"/>
                      <w:rPr>
                        <w:noProof/>
                      </w:rPr>
                    </w:pPr>
                    <w:r>
                      <w:rPr>
                        <w:noProof/>
                      </w:rPr>
                      <w:t>Stripe, "Stripe," 2015. [Online]. Available: https://stripe.com.</w:t>
                    </w:r>
                  </w:p>
                  <w:p w14:paraId="5F63FB22" w14:textId="7CAC4FD1" w:rsidR="00C92FC7" w:rsidRPr="00C92FC7" w:rsidRDefault="00C92FC7" w:rsidP="00C92FC7">
                    <w:r>
                      <w:t>A suite of APIs that can be used to integrate payment within applications. This was researched before it was decided to eliminate payment native to our system.</w:t>
                    </w:r>
                  </w:p>
                </w:tc>
              </w:tr>
              <w:tr w:rsidR="009800F7" w14:paraId="339CD704" w14:textId="77777777" w:rsidTr="009800F7">
                <w:trPr>
                  <w:divId w:val="2064982460"/>
                  <w:tblCellSpacing w:w="15" w:type="dxa"/>
                </w:trPr>
                <w:tc>
                  <w:tcPr>
                    <w:tcW w:w="216" w:type="pct"/>
                    <w:hideMark/>
                  </w:tcPr>
                  <w:p w14:paraId="199E3513" w14:textId="77777777" w:rsidR="009800F7" w:rsidRDefault="009800F7">
                    <w:pPr>
                      <w:pStyle w:val="Bibliography"/>
                      <w:rPr>
                        <w:noProof/>
                      </w:rPr>
                    </w:pPr>
                    <w:r>
                      <w:rPr>
                        <w:noProof/>
                      </w:rPr>
                      <w:t xml:space="preserve">[21] </w:t>
                    </w:r>
                  </w:p>
                </w:tc>
                <w:tc>
                  <w:tcPr>
                    <w:tcW w:w="4736" w:type="pct"/>
                    <w:hideMark/>
                  </w:tcPr>
                  <w:p w14:paraId="5E836BF5" w14:textId="77777777" w:rsidR="009800F7" w:rsidRDefault="009800F7">
                    <w:pPr>
                      <w:pStyle w:val="Bibliography"/>
                      <w:rPr>
                        <w:noProof/>
                      </w:rPr>
                    </w:pPr>
                    <w:r>
                      <w:rPr>
                        <w:noProof/>
                      </w:rPr>
                      <w:t>Paypal Holdings Inc., "PayPal," 2015. [Online]. Available: https://www.paypal.com/home.</w:t>
                    </w:r>
                  </w:p>
                  <w:p w14:paraId="6566CB94" w14:textId="68CD96DA" w:rsidR="00C92FC7" w:rsidRPr="00C92FC7" w:rsidRDefault="00C92FC7" w:rsidP="00C92FC7">
                    <w:r>
                      <w:t>An online application for paying individuals and businesses. This was researched before it was decided to eliminate payment native to our system.</w:t>
                    </w:r>
                  </w:p>
                </w:tc>
              </w:tr>
              <w:tr w:rsidR="009800F7" w14:paraId="1B6FD109" w14:textId="77777777" w:rsidTr="009800F7">
                <w:trPr>
                  <w:divId w:val="2064982460"/>
                  <w:tblCellSpacing w:w="15" w:type="dxa"/>
                </w:trPr>
                <w:tc>
                  <w:tcPr>
                    <w:tcW w:w="216" w:type="pct"/>
                    <w:hideMark/>
                  </w:tcPr>
                  <w:p w14:paraId="22F17DA9" w14:textId="77777777" w:rsidR="009800F7" w:rsidRDefault="009800F7">
                    <w:pPr>
                      <w:pStyle w:val="Bibliography"/>
                      <w:rPr>
                        <w:noProof/>
                      </w:rPr>
                    </w:pPr>
                    <w:r>
                      <w:rPr>
                        <w:noProof/>
                      </w:rPr>
                      <w:t xml:space="preserve">[22] </w:t>
                    </w:r>
                  </w:p>
                </w:tc>
                <w:tc>
                  <w:tcPr>
                    <w:tcW w:w="4736" w:type="pct"/>
                    <w:hideMark/>
                  </w:tcPr>
                  <w:p w14:paraId="2C46DBFD" w14:textId="77777777" w:rsidR="009800F7" w:rsidRDefault="009800F7">
                    <w:pPr>
                      <w:pStyle w:val="Bibliography"/>
                      <w:rPr>
                        <w:noProof/>
                      </w:rPr>
                    </w:pPr>
                    <w:r>
                      <w:rPr>
                        <w:noProof/>
                      </w:rPr>
                      <w:t xml:space="preserve">J. Selvadurai, "Legal And Ethical Responsibilities In Mobile Payment Privacy," </w:t>
                    </w:r>
                    <w:r>
                      <w:rPr>
                        <w:i/>
                        <w:iCs/>
                        <w:noProof/>
                      </w:rPr>
                      <w:t xml:space="preserve">International Journal of Scientific &amp; Technology Research, </w:t>
                    </w:r>
                    <w:r>
                      <w:rPr>
                        <w:noProof/>
                      </w:rPr>
                      <w:t xml:space="preserve">vol. 2, no. 6, June 2013. </w:t>
                    </w:r>
                  </w:p>
                  <w:p w14:paraId="256E81A1" w14:textId="7BB29A61" w:rsidR="00C92FC7" w:rsidRPr="00C92FC7" w:rsidRDefault="00C92FC7" w:rsidP="00C92FC7">
                    <w:r>
                      <w:t>This publication provided insight on how to handle payment within the app, and was still useful, despite the decision to not handle payment natively.</w:t>
                    </w:r>
                  </w:p>
                </w:tc>
              </w:tr>
              <w:tr w:rsidR="009800F7" w14:paraId="14C7BF36" w14:textId="77777777" w:rsidTr="009800F7">
                <w:trPr>
                  <w:divId w:val="2064982460"/>
                  <w:tblCellSpacing w:w="15" w:type="dxa"/>
                </w:trPr>
                <w:tc>
                  <w:tcPr>
                    <w:tcW w:w="216" w:type="pct"/>
                    <w:hideMark/>
                  </w:tcPr>
                  <w:p w14:paraId="2BB30E0D" w14:textId="77777777" w:rsidR="009800F7" w:rsidRDefault="009800F7">
                    <w:pPr>
                      <w:pStyle w:val="Bibliography"/>
                      <w:rPr>
                        <w:noProof/>
                      </w:rPr>
                    </w:pPr>
                    <w:r>
                      <w:rPr>
                        <w:noProof/>
                      </w:rPr>
                      <w:lastRenderedPageBreak/>
                      <w:t xml:space="preserve">[23] </w:t>
                    </w:r>
                  </w:p>
                </w:tc>
                <w:tc>
                  <w:tcPr>
                    <w:tcW w:w="4736" w:type="pct"/>
                    <w:hideMark/>
                  </w:tcPr>
                  <w:p w14:paraId="0DD970BB" w14:textId="77777777" w:rsidR="009800F7" w:rsidRDefault="009800F7">
                    <w:pPr>
                      <w:pStyle w:val="Bibliography"/>
                      <w:rPr>
                        <w:noProof/>
                      </w:rPr>
                    </w:pPr>
                    <w:r>
                      <w:rPr>
                        <w:noProof/>
                      </w:rPr>
                      <w:t xml:space="preserve">K. Siau and Z. Shen, "Building Customer Trust in Mobile Commerce," </w:t>
                    </w:r>
                    <w:r>
                      <w:rPr>
                        <w:i/>
                        <w:iCs/>
                        <w:noProof/>
                      </w:rPr>
                      <w:t xml:space="preserve">Communications of the ACM, </w:t>
                    </w:r>
                    <w:r>
                      <w:rPr>
                        <w:noProof/>
                      </w:rPr>
                      <w:t xml:space="preserve">vol. 46, no. 4, 2003. </w:t>
                    </w:r>
                  </w:p>
                  <w:p w14:paraId="0F2EE304" w14:textId="7AB2BF3A" w:rsidR="00C92FC7" w:rsidRPr="00C92FC7" w:rsidRDefault="00C92FC7" w:rsidP="00C92FC7">
                    <w:r>
                      <w:t>Document detailing how to design systems that appeal to the user’s trust. This was consulted when determining how much information is shared with the application and with other users.</w:t>
                    </w:r>
                  </w:p>
                </w:tc>
              </w:tr>
              <w:tr w:rsidR="009800F7" w14:paraId="2488427A" w14:textId="77777777" w:rsidTr="009800F7">
                <w:trPr>
                  <w:divId w:val="2064982460"/>
                  <w:tblCellSpacing w:w="15" w:type="dxa"/>
                </w:trPr>
                <w:tc>
                  <w:tcPr>
                    <w:tcW w:w="216" w:type="pct"/>
                    <w:hideMark/>
                  </w:tcPr>
                  <w:p w14:paraId="4DFF3B48" w14:textId="77777777" w:rsidR="009800F7" w:rsidRDefault="009800F7">
                    <w:pPr>
                      <w:pStyle w:val="Bibliography"/>
                      <w:rPr>
                        <w:noProof/>
                      </w:rPr>
                    </w:pPr>
                    <w:r>
                      <w:rPr>
                        <w:noProof/>
                      </w:rPr>
                      <w:t xml:space="preserve">[24] </w:t>
                    </w:r>
                  </w:p>
                </w:tc>
                <w:tc>
                  <w:tcPr>
                    <w:tcW w:w="4736" w:type="pct"/>
                    <w:hideMark/>
                  </w:tcPr>
                  <w:p w14:paraId="365F1FD0" w14:textId="77777777" w:rsidR="009800F7" w:rsidRDefault="009800F7">
                    <w:pPr>
                      <w:pStyle w:val="Bibliography"/>
                      <w:rPr>
                        <w:noProof/>
                      </w:rPr>
                    </w:pPr>
                    <w:r>
                      <w:rPr>
                        <w:noProof/>
                      </w:rPr>
                      <w:t xml:space="preserve">P. Tarasewich, "Designing Mobile Commerce Applications," </w:t>
                    </w:r>
                    <w:r>
                      <w:rPr>
                        <w:i/>
                        <w:iCs/>
                        <w:noProof/>
                      </w:rPr>
                      <w:t xml:space="preserve">Communications of the ACM, </w:t>
                    </w:r>
                    <w:r>
                      <w:rPr>
                        <w:noProof/>
                      </w:rPr>
                      <w:t xml:space="preserve">vol. 46, no. 12, pp. 57-60, 2003. </w:t>
                    </w:r>
                  </w:p>
                  <w:p w14:paraId="539209A1" w14:textId="00E9E4E1" w:rsidR="00C92FC7" w:rsidRPr="00C92FC7" w:rsidRDefault="00C92FC7" w:rsidP="00C92FC7">
                    <w:r>
                      <w:rPr>
                        <w:highlight w:val="white"/>
                      </w:rPr>
                      <w:t>This paper discusses the design of mobile commerce applications and some of the challenges that arise with it.</w:t>
                    </w:r>
                  </w:p>
                </w:tc>
              </w:tr>
              <w:tr w:rsidR="009800F7" w14:paraId="2B1140C2" w14:textId="77777777" w:rsidTr="009800F7">
                <w:trPr>
                  <w:divId w:val="2064982460"/>
                  <w:tblCellSpacing w:w="15" w:type="dxa"/>
                </w:trPr>
                <w:tc>
                  <w:tcPr>
                    <w:tcW w:w="216" w:type="pct"/>
                    <w:hideMark/>
                  </w:tcPr>
                  <w:p w14:paraId="1A6B05C2" w14:textId="77777777" w:rsidR="009800F7" w:rsidRDefault="009800F7">
                    <w:pPr>
                      <w:pStyle w:val="Bibliography"/>
                      <w:rPr>
                        <w:noProof/>
                      </w:rPr>
                    </w:pPr>
                    <w:r>
                      <w:rPr>
                        <w:noProof/>
                      </w:rPr>
                      <w:t xml:space="preserve">[25] </w:t>
                    </w:r>
                  </w:p>
                </w:tc>
                <w:tc>
                  <w:tcPr>
                    <w:tcW w:w="4736" w:type="pct"/>
                    <w:hideMark/>
                  </w:tcPr>
                  <w:p w14:paraId="53F2BA6C" w14:textId="77777777" w:rsidR="009800F7" w:rsidRDefault="009800F7">
                    <w:pPr>
                      <w:pStyle w:val="Bibliography"/>
                      <w:rPr>
                        <w:noProof/>
                      </w:rPr>
                    </w:pPr>
                    <w:r>
                      <w:rPr>
                        <w:noProof/>
                      </w:rPr>
                      <w:t xml:space="preserve">V. Venkatesh, V. Ramesh and A. P. Massey, "Understanding Usability in Mobile Commerce," </w:t>
                    </w:r>
                    <w:r>
                      <w:rPr>
                        <w:i/>
                        <w:iCs/>
                        <w:noProof/>
                      </w:rPr>
                      <w:t xml:space="preserve">Communications of the ACM, </w:t>
                    </w:r>
                    <w:r>
                      <w:rPr>
                        <w:noProof/>
                      </w:rPr>
                      <w:t xml:space="preserve">vol. 46, no. 12, pp. 53-56, 2003. </w:t>
                    </w:r>
                  </w:p>
                  <w:p w14:paraId="16C8A93D" w14:textId="2795B10A" w:rsidR="00C92FC7" w:rsidRPr="00C92FC7" w:rsidRDefault="00C92FC7" w:rsidP="00C92FC7">
                    <w:r>
                      <w:t>This paper discusses the design of mobile commerce applications and how usability plays a factor.</w:t>
                    </w:r>
                  </w:p>
                </w:tc>
              </w:tr>
              <w:tr w:rsidR="009800F7" w14:paraId="78A0FDEF" w14:textId="77777777" w:rsidTr="009800F7">
                <w:trPr>
                  <w:divId w:val="2064982460"/>
                  <w:tblCellSpacing w:w="15" w:type="dxa"/>
                </w:trPr>
                <w:tc>
                  <w:tcPr>
                    <w:tcW w:w="216" w:type="pct"/>
                    <w:hideMark/>
                  </w:tcPr>
                  <w:p w14:paraId="4FEE23C6" w14:textId="77777777" w:rsidR="009800F7" w:rsidRDefault="009800F7">
                    <w:pPr>
                      <w:pStyle w:val="Bibliography"/>
                      <w:rPr>
                        <w:noProof/>
                      </w:rPr>
                    </w:pPr>
                    <w:r>
                      <w:rPr>
                        <w:noProof/>
                      </w:rPr>
                      <w:t xml:space="preserve">[26] </w:t>
                    </w:r>
                  </w:p>
                </w:tc>
                <w:tc>
                  <w:tcPr>
                    <w:tcW w:w="4736" w:type="pct"/>
                    <w:hideMark/>
                  </w:tcPr>
                  <w:p w14:paraId="34B5A294" w14:textId="77777777" w:rsidR="009800F7" w:rsidRDefault="009800F7">
                    <w:pPr>
                      <w:pStyle w:val="Bibliography"/>
                      <w:rPr>
                        <w:noProof/>
                      </w:rPr>
                    </w:pPr>
                    <w:r>
                      <w:rPr>
                        <w:noProof/>
                      </w:rPr>
                      <w:t xml:space="preserve">T. Kohler, "Crowdsourcing-Based Business Models: How to Create and Capture Value," </w:t>
                    </w:r>
                    <w:r>
                      <w:rPr>
                        <w:i/>
                        <w:iCs/>
                        <w:noProof/>
                      </w:rPr>
                      <w:t xml:space="preserve">California Management Review, </w:t>
                    </w:r>
                    <w:r>
                      <w:rPr>
                        <w:noProof/>
                      </w:rPr>
                      <w:t xml:space="preserve">pp. 63-84, 2015. </w:t>
                    </w:r>
                  </w:p>
                  <w:p w14:paraId="7DDF3FD6" w14:textId="7E02B96B" w:rsidR="00C92FC7" w:rsidRPr="00C92FC7" w:rsidRDefault="00C92FC7" w:rsidP="00C92FC7">
                    <w:r>
                      <w:rPr>
                        <w:color w:val="222222"/>
                        <w:highlight w:val="white"/>
                      </w:rPr>
                      <w:t>This article addresses how to produce value from a crowdsourcing based business model. It demonstrates how existing companies have found success through a crowdsourcing model. It provides valuable advice and insight in this area.</w:t>
                    </w:r>
                  </w:p>
                </w:tc>
              </w:tr>
              <w:tr w:rsidR="009800F7" w14:paraId="2633F66C" w14:textId="77777777" w:rsidTr="009800F7">
                <w:trPr>
                  <w:divId w:val="2064982460"/>
                  <w:tblCellSpacing w:w="15" w:type="dxa"/>
                </w:trPr>
                <w:tc>
                  <w:tcPr>
                    <w:tcW w:w="216" w:type="pct"/>
                    <w:hideMark/>
                  </w:tcPr>
                  <w:p w14:paraId="533AAA24" w14:textId="77777777" w:rsidR="009800F7" w:rsidRDefault="009800F7">
                    <w:pPr>
                      <w:pStyle w:val="Bibliography"/>
                      <w:rPr>
                        <w:noProof/>
                      </w:rPr>
                    </w:pPr>
                    <w:r>
                      <w:rPr>
                        <w:noProof/>
                      </w:rPr>
                      <w:t xml:space="preserve">[27] </w:t>
                    </w:r>
                  </w:p>
                </w:tc>
                <w:tc>
                  <w:tcPr>
                    <w:tcW w:w="4736" w:type="pct"/>
                    <w:hideMark/>
                  </w:tcPr>
                  <w:p w14:paraId="4990274C" w14:textId="77777777" w:rsidR="009800F7" w:rsidRDefault="009800F7">
                    <w:pPr>
                      <w:pStyle w:val="Bibliography"/>
                      <w:rPr>
                        <w:noProof/>
                      </w:rPr>
                    </w:pPr>
                    <w:r>
                      <w:rPr>
                        <w:noProof/>
                      </w:rPr>
                      <w:t xml:space="preserve">R. Amit and C. Zott, "Creating Value Through Business Model Innovation," </w:t>
                    </w:r>
                    <w:r>
                      <w:rPr>
                        <w:i/>
                        <w:iCs/>
                        <w:noProof/>
                      </w:rPr>
                      <w:t xml:space="preserve">MIT Sloan Management Review, </w:t>
                    </w:r>
                    <w:r>
                      <w:rPr>
                        <w:noProof/>
                      </w:rPr>
                      <w:t xml:space="preserve">20 Mar 2012. </w:t>
                    </w:r>
                  </w:p>
                  <w:p w14:paraId="0C9E0BB6" w14:textId="703D313C" w:rsidR="00C92FC7" w:rsidRPr="00C92FC7" w:rsidRDefault="00C92FC7" w:rsidP="00C92FC7">
                    <w:r>
                      <w:rPr>
                        <w:color w:val="222222"/>
                        <w:highlight w:val="white"/>
                      </w:rPr>
                      <w:t>This article seeks to show the reader how an innovative business model can be extremely effective and profitable.</w:t>
                    </w:r>
                  </w:p>
                </w:tc>
              </w:tr>
              <w:tr w:rsidR="009800F7" w14:paraId="550AC0B0" w14:textId="77777777" w:rsidTr="009800F7">
                <w:trPr>
                  <w:divId w:val="2064982460"/>
                  <w:tblCellSpacing w:w="15" w:type="dxa"/>
                </w:trPr>
                <w:tc>
                  <w:tcPr>
                    <w:tcW w:w="216" w:type="pct"/>
                    <w:hideMark/>
                  </w:tcPr>
                  <w:p w14:paraId="328154A4" w14:textId="77777777" w:rsidR="009800F7" w:rsidRDefault="009800F7">
                    <w:pPr>
                      <w:pStyle w:val="Bibliography"/>
                      <w:rPr>
                        <w:noProof/>
                      </w:rPr>
                    </w:pPr>
                    <w:r>
                      <w:rPr>
                        <w:noProof/>
                      </w:rPr>
                      <w:t xml:space="preserve">[28] </w:t>
                    </w:r>
                  </w:p>
                </w:tc>
                <w:tc>
                  <w:tcPr>
                    <w:tcW w:w="4736" w:type="pct"/>
                    <w:hideMark/>
                  </w:tcPr>
                  <w:p w14:paraId="10F99C21" w14:textId="77777777" w:rsidR="009800F7" w:rsidRDefault="009800F7">
                    <w:pPr>
                      <w:pStyle w:val="Bibliography"/>
                      <w:rPr>
                        <w:noProof/>
                      </w:rPr>
                    </w:pPr>
                    <w:r>
                      <w:rPr>
                        <w:noProof/>
                      </w:rPr>
                      <w:t>Student Life and Learning, "VentureLab Intellectual Property Release," Grove City College, 2015.</w:t>
                    </w:r>
                  </w:p>
                  <w:p w14:paraId="2698F564" w14:textId="2765BB52" w:rsidR="00C92FC7" w:rsidRPr="00C92FC7" w:rsidRDefault="00C92FC7" w:rsidP="00C92FC7">
                    <w:r>
                      <w:t>Grove City’s Intellectual Property, which talks about mobile applications that are made on Grove City College’s campus.</w:t>
                    </w:r>
                  </w:p>
                </w:tc>
              </w:tr>
              <w:tr w:rsidR="009800F7" w14:paraId="76800A9B" w14:textId="77777777" w:rsidTr="009800F7">
                <w:trPr>
                  <w:divId w:val="2064982460"/>
                  <w:tblCellSpacing w:w="15" w:type="dxa"/>
                </w:trPr>
                <w:tc>
                  <w:tcPr>
                    <w:tcW w:w="216" w:type="pct"/>
                    <w:hideMark/>
                  </w:tcPr>
                  <w:p w14:paraId="188F0518" w14:textId="77777777" w:rsidR="009800F7" w:rsidRDefault="009800F7">
                    <w:pPr>
                      <w:pStyle w:val="Bibliography"/>
                      <w:rPr>
                        <w:noProof/>
                      </w:rPr>
                    </w:pPr>
                    <w:r>
                      <w:rPr>
                        <w:noProof/>
                      </w:rPr>
                      <w:t xml:space="preserve">[29] </w:t>
                    </w:r>
                  </w:p>
                </w:tc>
                <w:tc>
                  <w:tcPr>
                    <w:tcW w:w="4736" w:type="pct"/>
                    <w:hideMark/>
                  </w:tcPr>
                  <w:p w14:paraId="04D00BD0" w14:textId="77777777" w:rsidR="009800F7" w:rsidRDefault="009800F7">
                    <w:pPr>
                      <w:pStyle w:val="Bibliography"/>
                      <w:rPr>
                        <w:noProof/>
                      </w:rPr>
                    </w:pPr>
                    <w:r>
                      <w:rPr>
                        <w:noProof/>
                      </w:rPr>
                      <w:t xml:space="preserve">M. Hersovici, M. Jacovi, Y. Maarek, D. Pelleg, M. Shtalhaim and S. Ur, "The Shark-Search Algorithm, an Application: Tailored Web Site Mapping," </w:t>
                    </w:r>
                    <w:r>
                      <w:rPr>
                        <w:i/>
                        <w:iCs/>
                        <w:noProof/>
                      </w:rPr>
                      <w:t xml:space="preserve">Computer Networks and ISDN Systems, </w:t>
                    </w:r>
                    <w:r>
                      <w:rPr>
                        <w:noProof/>
                      </w:rPr>
                      <w:t xml:space="preserve">vol. 30, no. 1-7, pp. 317-326, 1998. </w:t>
                    </w:r>
                  </w:p>
                  <w:p w14:paraId="41C32570" w14:textId="2725BC90" w:rsidR="00C92FC7" w:rsidRPr="00C92FC7" w:rsidRDefault="00C92FC7" w:rsidP="00C92FC7">
                    <w:r>
                      <w:t>The Shark Search Algorithm was discussed when talking about trade secrets that the team could have.</w:t>
                    </w:r>
                  </w:p>
                </w:tc>
              </w:tr>
              <w:tr w:rsidR="009800F7" w14:paraId="19BDACFB" w14:textId="77777777" w:rsidTr="009800F7">
                <w:trPr>
                  <w:divId w:val="2064982460"/>
                  <w:tblCellSpacing w:w="15" w:type="dxa"/>
                </w:trPr>
                <w:tc>
                  <w:tcPr>
                    <w:tcW w:w="216" w:type="pct"/>
                    <w:hideMark/>
                  </w:tcPr>
                  <w:p w14:paraId="2923E31B" w14:textId="77777777" w:rsidR="009800F7" w:rsidRDefault="009800F7">
                    <w:pPr>
                      <w:pStyle w:val="Bibliography"/>
                      <w:rPr>
                        <w:noProof/>
                      </w:rPr>
                    </w:pPr>
                    <w:r>
                      <w:rPr>
                        <w:noProof/>
                      </w:rPr>
                      <w:t xml:space="preserve">[30] </w:t>
                    </w:r>
                  </w:p>
                </w:tc>
                <w:tc>
                  <w:tcPr>
                    <w:tcW w:w="4736" w:type="pct"/>
                    <w:hideMark/>
                  </w:tcPr>
                  <w:p w14:paraId="6C8C5BE9" w14:textId="77777777" w:rsidR="009800F7" w:rsidRDefault="009800F7">
                    <w:pPr>
                      <w:pStyle w:val="Bibliography"/>
                      <w:rPr>
                        <w:noProof/>
                      </w:rPr>
                    </w:pPr>
                    <w:r>
                      <w:rPr>
                        <w:noProof/>
                      </w:rPr>
                      <w:t xml:space="preserve">J. Mischke and B. Stiller, "Rich and Scalable Peer-to-Peer Search with SHARK," </w:t>
                    </w:r>
                    <w:r>
                      <w:rPr>
                        <w:i/>
                        <w:iCs/>
                        <w:noProof/>
                      </w:rPr>
                      <w:t xml:space="preserve">Fifth Annual International Workshop on Active Middleware Services, </w:t>
                    </w:r>
                    <w:r>
                      <w:rPr>
                        <w:noProof/>
                      </w:rPr>
                      <w:t xml:space="preserve">June 2003. </w:t>
                    </w:r>
                  </w:p>
                  <w:p w14:paraId="60CC53F4" w14:textId="4EE009AE" w:rsidR="00C92FC7" w:rsidRPr="00C92FC7" w:rsidRDefault="00C92FC7" w:rsidP="00C92FC7">
                    <w:r>
                      <w:t>SHARK is a search algorithm that uses a hierarchy of keywords. We can use something similar to this to serve lists of restaurants, delivery locations, and food items.</w:t>
                    </w:r>
                  </w:p>
                </w:tc>
              </w:tr>
              <w:tr w:rsidR="009800F7" w14:paraId="5751256B" w14:textId="77777777" w:rsidTr="009800F7">
                <w:trPr>
                  <w:divId w:val="2064982460"/>
                  <w:tblCellSpacing w:w="15" w:type="dxa"/>
                </w:trPr>
                <w:tc>
                  <w:tcPr>
                    <w:tcW w:w="216" w:type="pct"/>
                    <w:hideMark/>
                  </w:tcPr>
                  <w:p w14:paraId="1CA1DDE5" w14:textId="77777777" w:rsidR="009800F7" w:rsidRDefault="009800F7">
                    <w:pPr>
                      <w:pStyle w:val="Bibliography"/>
                      <w:rPr>
                        <w:noProof/>
                      </w:rPr>
                    </w:pPr>
                    <w:r>
                      <w:rPr>
                        <w:noProof/>
                      </w:rPr>
                      <w:lastRenderedPageBreak/>
                      <w:t xml:space="preserve">[31] </w:t>
                    </w:r>
                  </w:p>
                </w:tc>
                <w:tc>
                  <w:tcPr>
                    <w:tcW w:w="4736" w:type="pct"/>
                    <w:hideMark/>
                  </w:tcPr>
                  <w:p w14:paraId="03E0289D" w14:textId="77777777" w:rsidR="009800F7" w:rsidRDefault="009800F7">
                    <w:pPr>
                      <w:pStyle w:val="Bibliography"/>
                      <w:rPr>
                        <w:noProof/>
                      </w:rPr>
                    </w:pPr>
                    <w:r>
                      <w:rPr>
                        <w:noProof/>
                      </w:rPr>
                      <w:t xml:space="preserve">M. Shaw, C. Subramaniam, G. Tan and M. Welge, "Knowledge management and data mining for marketing," </w:t>
                    </w:r>
                    <w:r>
                      <w:rPr>
                        <w:i/>
                        <w:iCs/>
                        <w:noProof/>
                      </w:rPr>
                      <w:t xml:space="preserve">Decision Support Systems, </w:t>
                    </w:r>
                    <w:r>
                      <w:rPr>
                        <w:noProof/>
                      </w:rPr>
                      <w:t xml:space="preserve">vol. 31, no. 1, pp. 127-137, 2001. </w:t>
                    </w:r>
                  </w:p>
                  <w:p w14:paraId="08CA6353" w14:textId="482CE8D4" w:rsidR="00C92FC7" w:rsidRPr="00C92FC7" w:rsidRDefault="00C92FC7" w:rsidP="00C92FC7">
                    <w:r>
                      <w:t>This article describes the rising demand for metadata and the use of that data to adjust customer preferences. Our application could help companies better understand what consumers want and when they want it.</w:t>
                    </w:r>
                  </w:p>
                </w:tc>
              </w:tr>
              <w:tr w:rsidR="009800F7" w14:paraId="4130A5F1" w14:textId="77777777" w:rsidTr="009800F7">
                <w:trPr>
                  <w:divId w:val="2064982460"/>
                  <w:tblCellSpacing w:w="15" w:type="dxa"/>
                </w:trPr>
                <w:tc>
                  <w:tcPr>
                    <w:tcW w:w="216" w:type="pct"/>
                    <w:hideMark/>
                  </w:tcPr>
                  <w:p w14:paraId="5F155189" w14:textId="77777777" w:rsidR="009800F7" w:rsidRDefault="009800F7">
                    <w:pPr>
                      <w:pStyle w:val="Bibliography"/>
                      <w:rPr>
                        <w:noProof/>
                      </w:rPr>
                    </w:pPr>
                    <w:r>
                      <w:rPr>
                        <w:noProof/>
                      </w:rPr>
                      <w:t xml:space="preserve">[32] </w:t>
                    </w:r>
                  </w:p>
                </w:tc>
                <w:tc>
                  <w:tcPr>
                    <w:tcW w:w="4736" w:type="pct"/>
                    <w:hideMark/>
                  </w:tcPr>
                  <w:p w14:paraId="7DECE80D" w14:textId="77777777" w:rsidR="009800F7" w:rsidRDefault="009800F7">
                    <w:pPr>
                      <w:pStyle w:val="Bibliography"/>
                      <w:rPr>
                        <w:noProof/>
                      </w:rPr>
                    </w:pPr>
                    <w:r>
                      <w:rPr>
                        <w:noProof/>
                      </w:rPr>
                      <w:t>Hothand Inc., "Mobile Commerce Framework". USA Patent 7693752, 6 Apr 2010.</w:t>
                    </w:r>
                  </w:p>
                  <w:p w14:paraId="4FE5E28A" w14:textId="1F7498DE" w:rsidR="00C92FC7" w:rsidRPr="00C92FC7" w:rsidRDefault="00C92FC7" w:rsidP="00C92FC7">
                    <w:r>
                      <w:rPr>
                        <w:color w:val="222222"/>
                        <w:highlight w:val="white"/>
                      </w:rPr>
                      <w:t>A subscription-based system for providi</w:t>
                    </w:r>
                    <w:r>
                      <w:rPr>
                        <w:highlight w:val="white"/>
                      </w:rPr>
                      <w:t xml:space="preserve">ng </w:t>
                    </w:r>
                    <w:r>
                      <w:t>commerce information f</w:t>
                    </w:r>
                    <w:r>
                      <w:rPr>
                        <w:color w:val="222222"/>
                      </w:rPr>
                      <w:t>or mobile devices between merchants and customers. This is not an issue for us, since Foodini is not subscription based.</w:t>
                    </w:r>
                  </w:p>
                </w:tc>
              </w:tr>
              <w:tr w:rsidR="009800F7" w14:paraId="75B28836" w14:textId="77777777" w:rsidTr="009800F7">
                <w:trPr>
                  <w:divId w:val="2064982460"/>
                  <w:tblCellSpacing w:w="15" w:type="dxa"/>
                </w:trPr>
                <w:tc>
                  <w:tcPr>
                    <w:tcW w:w="216" w:type="pct"/>
                    <w:hideMark/>
                  </w:tcPr>
                  <w:p w14:paraId="025AF847" w14:textId="77777777" w:rsidR="009800F7" w:rsidRDefault="009800F7">
                    <w:pPr>
                      <w:pStyle w:val="Bibliography"/>
                      <w:rPr>
                        <w:noProof/>
                      </w:rPr>
                    </w:pPr>
                    <w:r>
                      <w:rPr>
                        <w:noProof/>
                      </w:rPr>
                      <w:t xml:space="preserve">[33] </w:t>
                    </w:r>
                  </w:p>
                </w:tc>
                <w:tc>
                  <w:tcPr>
                    <w:tcW w:w="4736" w:type="pct"/>
                    <w:hideMark/>
                  </w:tcPr>
                  <w:p w14:paraId="57192E2D" w14:textId="77777777" w:rsidR="009800F7" w:rsidRDefault="009800F7">
                    <w:pPr>
                      <w:pStyle w:val="Bibliography"/>
                      <w:rPr>
                        <w:noProof/>
                      </w:rPr>
                    </w:pPr>
                    <w:r>
                      <w:rPr>
                        <w:noProof/>
                      </w:rPr>
                      <w:t>J. F. Paulucci, "Food Order/Delivery System". USA Patent 4797818, 10 Jan 1989.</w:t>
                    </w:r>
                  </w:p>
                  <w:p w14:paraId="76F37A94" w14:textId="45EE7919" w:rsidR="00C92FC7" w:rsidRPr="00C92FC7" w:rsidRDefault="00C92FC7" w:rsidP="00C92FC7">
                    <w:r>
                      <w:rPr>
                        <w:color w:val="222222"/>
                      </w:rPr>
                      <w:t xml:space="preserve">A computerized order/delivery system for use in the food service industry includes a central computer that accepts customer food orders and, based on a customer identifier, automatically selects the store that is to prepare the food and transmits the required information to that location. This is not an issue for us, since Foodini does not automatically select a store, and no information is transmitted to </w:t>
                    </w:r>
                    <w:r>
                      <w:rPr>
                        <w:color w:val="222222"/>
                        <w:highlight w:val="white"/>
                      </w:rPr>
                      <w:t>any restaurants.</w:t>
                    </w:r>
                  </w:p>
                </w:tc>
              </w:tr>
              <w:tr w:rsidR="009800F7" w14:paraId="5949CE0D" w14:textId="77777777" w:rsidTr="009800F7">
                <w:trPr>
                  <w:divId w:val="2064982460"/>
                  <w:tblCellSpacing w:w="15" w:type="dxa"/>
                </w:trPr>
                <w:tc>
                  <w:tcPr>
                    <w:tcW w:w="216" w:type="pct"/>
                    <w:hideMark/>
                  </w:tcPr>
                  <w:p w14:paraId="5D20678B" w14:textId="77777777" w:rsidR="009800F7" w:rsidRDefault="009800F7">
                    <w:pPr>
                      <w:pStyle w:val="Bibliography"/>
                      <w:rPr>
                        <w:noProof/>
                      </w:rPr>
                    </w:pPr>
                    <w:r>
                      <w:rPr>
                        <w:noProof/>
                      </w:rPr>
                      <w:t xml:space="preserve">[34] </w:t>
                    </w:r>
                  </w:p>
                </w:tc>
                <w:tc>
                  <w:tcPr>
                    <w:tcW w:w="4736" w:type="pct"/>
                    <w:hideMark/>
                  </w:tcPr>
                  <w:p w14:paraId="2833878F" w14:textId="77777777" w:rsidR="009800F7" w:rsidRDefault="009800F7">
                    <w:pPr>
                      <w:pStyle w:val="Bibliography"/>
                      <w:rPr>
                        <w:noProof/>
                      </w:rPr>
                    </w:pPr>
                    <w:r>
                      <w:rPr>
                        <w:noProof/>
                      </w:rPr>
                      <w:t>J. M. Garrett, "Mobile Restaurant Ordering System". USA Patent 20120209730, 16 Aug 2012.</w:t>
                    </w:r>
                  </w:p>
                  <w:p w14:paraId="3F3116F0" w14:textId="4A1FD018" w:rsidR="00C92FC7" w:rsidRPr="00C92FC7" w:rsidRDefault="00C92FC7" w:rsidP="00C92FC7">
                    <w:r>
                      <w:rPr>
                        <w:color w:val="222222"/>
                        <w:highlight w:val="white"/>
                      </w:rPr>
                      <w:t>A mobile ordering system designed to process an order made when a customer enters a geographic region determined to be the restaurant. Our application does not rely on our customer being in the restaurant to process the order.</w:t>
                    </w:r>
                  </w:p>
                </w:tc>
              </w:tr>
              <w:tr w:rsidR="009800F7" w14:paraId="0A40AC1B" w14:textId="77777777" w:rsidTr="009800F7">
                <w:trPr>
                  <w:divId w:val="2064982460"/>
                  <w:tblCellSpacing w:w="15" w:type="dxa"/>
                </w:trPr>
                <w:tc>
                  <w:tcPr>
                    <w:tcW w:w="216" w:type="pct"/>
                    <w:hideMark/>
                  </w:tcPr>
                  <w:p w14:paraId="7F72B2E4" w14:textId="77777777" w:rsidR="009800F7" w:rsidRDefault="009800F7">
                    <w:pPr>
                      <w:pStyle w:val="Bibliography"/>
                      <w:rPr>
                        <w:noProof/>
                      </w:rPr>
                    </w:pPr>
                    <w:r>
                      <w:rPr>
                        <w:noProof/>
                      </w:rPr>
                      <w:t xml:space="preserve">[35] </w:t>
                    </w:r>
                  </w:p>
                </w:tc>
                <w:tc>
                  <w:tcPr>
                    <w:tcW w:w="4736" w:type="pct"/>
                    <w:hideMark/>
                  </w:tcPr>
                  <w:p w14:paraId="41CB4B86" w14:textId="77777777" w:rsidR="009800F7" w:rsidRDefault="009800F7">
                    <w:pPr>
                      <w:pStyle w:val="Bibliography"/>
                      <w:rPr>
                        <w:noProof/>
                      </w:rPr>
                    </w:pPr>
                    <w:r>
                      <w:rPr>
                        <w:noProof/>
                      </w:rPr>
                      <w:t>Sears Brands LLC, "Systems and Methods for Mobile Integrated Ordering". USA Patent 20130317949, 18 Nov 2013.</w:t>
                    </w:r>
                  </w:p>
                  <w:p w14:paraId="6E45E3CA" w14:textId="258ED432" w:rsidR="00C92FC7" w:rsidRPr="00C92FC7" w:rsidRDefault="00C92FC7" w:rsidP="00C92FC7">
                    <w:r>
                      <w:rPr>
                        <w:color w:val="222222"/>
                        <w:highlight w:val="white"/>
                      </w:rPr>
                      <w:t>This patent is for methods and apparatus regarding an e-commerce environment with mobile ordering capabilities. It is somewhat related to our application, but Foodini will be much more encompassing.</w:t>
                    </w:r>
                  </w:p>
                </w:tc>
              </w:tr>
              <w:tr w:rsidR="009800F7" w14:paraId="2D1997F7" w14:textId="77777777" w:rsidTr="009800F7">
                <w:trPr>
                  <w:divId w:val="2064982460"/>
                  <w:tblCellSpacing w:w="15" w:type="dxa"/>
                </w:trPr>
                <w:tc>
                  <w:tcPr>
                    <w:tcW w:w="216" w:type="pct"/>
                    <w:hideMark/>
                  </w:tcPr>
                  <w:p w14:paraId="6E1734B0" w14:textId="77777777" w:rsidR="009800F7" w:rsidRDefault="009800F7">
                    <w:pPr>
                      <w:pStyle w:val="Bibliography"/>
                      <w:rPr>
                        <w:noProof/>
                      </w:rPr>
                    </w:pPr>
                    <w:r>
                      <w:rPr>
                        <w:noProof/>
                      </w:rPr>
                      <w:t xml:space="preserve">[36] </w:t>
                    </w:r>
                  </w:p>
                </w:tc>
                <w:tc>
                  <w:tcPr>
                    <w:tcW w:w="4736" w:type="pct"/>
                    <w:hideMark/>
                  </w:tcPr>
                  <w:p w14:paraId="736F490B" w14:textId="77777777" w:rsidR="009800F7" w:rsidRDefault="009800F7">
                    <w:pPr>
                      <w:pStyle w:val="Bibliography"/>
                      <w:rPr>
                        <w:noProof/>
                      </w:rPr>
                    </w:pPr>
                    <w:r>
                      <w:rPr>
                        <w:noProof/>
                      </w:rPr>
                      <w:t>Ameranth Wireless, Inc., "Information Management and Synchronous Communications System with Menu Generation, and Handwriting and Voice Modification of Orders". USA Patent 6982733, 3 Jan 2006.</w:t>
                    </w:r>
                  </w:p>
                  <w:p w14:paraId="0B4D3C93" w14:textId="2634640D" w:rsidR="00C92FC7" w:rsidRPr="00C92FC7" w:rsidRDefault="00C92FC7" w:rsidP="00C92FC7">
                    <w:r>
                      <w:rPr>
                        <w:color w:val="222222"/>
                        <w:highlight w:val="white"/>
                      </w:rPr>
                      <w:t>This patent is for talking to your phone and making your order or changing an order. At this time, it does not relate to our project, but if we continue the project after graduation, it is something we need to be aware of.</w:t>
                    </w:r>
                  </w:p>
                </w:tc>
              </w:tr>
              <w:tr w:rsidR="009800F7" w14:paraId="5077143A" w14:textId="77777777" w:rsidTr="009800F7">
                <w:trPr>
                  <w:divId w:val="2064982460"/>
                  <w:tblCellSpacing w:w="15" w:type="dxa"/>
                </w:trPr>
                <w:tc>
                  <w:tcPr>
                    <w:tcW w:w="216" w:type="pct"/>
                    <w:hideMark/>
                  </w:tcPr>
                  <w:p w14:paraId="49E799EC" w14:textId="77777777" w:rsidR="009800F7" w:rsidRDefault="009800F7">
                    <w:pPr>
                      <w:pStyle w:val="Bibliography"/>
                      <w:rPr>
                        <w:noProof/>
                      </w:rPr>
                    </w:pPr>
                    <w:r>
                      <w:rPr>
                        <w:noProof/>
                      </w:rPr>
                      <w:t xml:space="preserve">[37] </w:t>
                    </w:r>
                  </w:p>
                </w:tc>
                <w:tc>
                  <w:tcPr>
                    <w:tcW w:w="4736" w:type="pct"/>
                    <w:hideMark/>
                  </w:tcPr>
                  <w:p w14:paraId="42EF0ECE" w14:textId="77777777" w:rsidR="009800F7" w:rsidRDefault="009800F7">
                    <w:pPr>
                      <w:pStyle w:val="Bibliography"/>
                      <w:rPr>
                        <w:noProof/>
                      </w:rPr>
                    </w:pPr>
                    <w:r>
                      <w:rPr>
                        <w:noProof/>
                      </w:rPr>
                      <w:t>T. Wong and T. Shen, "Mobile Based Voiceless Drive Through Ordering System and Method". USA Patent 20130024299, 24 Jan 2013.</w:t>
                    </w:r>
                  </w:p>
                  <w:p w14:paraId="5508DF9B" w14:textId="32C071E2" w:rsidR="00C92FC7" w:rsidRPr="00C92FC7" w:rsidRDefault="00C92FC7" w:rsidP="00C92FC7">
                    <w:r>
                      <w:rPr>
                        <w:color w:val="222222"/>
                        <w:highlight w:val="white"/>
                      </w:rPr>
                      <w:t>This patent is for ordering food from a restaurant’s Wireless network. While this does not relate to our project, one of the embodiments is to allow ordering from a remote location, which is similar to what our application does.</w:t>
                    </w:r>
                  </w:p>
                </w:tc>
              </w:tr>
              <w:tr w:rsidR="009800F7" w14:paraId="4E482770" w14:textId="77777777" w:rsidTr="009800F7">
                <w:trPr>
                  <w:divId w:val="2064982460"/>
                  <w:tblCellSpacing w:w="15" w:type="dxa"/>
                </w:trPr>
                <w:tc>
                  <w:tcPr>
                    <w:tcW w:w="216" w:type="pct"/>
                    <w:hideMark/>
                  </w:tcPr>
                  <w:p w14:paraId="034FC386" w14:textId="77777777" w:rsidR="009800F7" w:rsidRDefault="009800F7">
                    <w:pPr>
                      <w:pStyle w:val="Bibliography"/>
                      <w:rPr>
                        <w:noProof/>
                      </w:rPr>
                    </w:pPr>
                    <w:r>
                      <w:rPr>
                        <w:noProof/>
                      </w:rPr>
                      <w:lastRenderedPageBreak/>
                      <w:t xml:space="preserve">[38] </w:t>
                    </w:r>
                  </w:p>
                </w:tc>
                <w:tc>
                  <w:tcPr>
                    <w:tcW w:w="4736" w:type="pct"/>
                    <w:hideMark/>
                  </w:tcPr>
                  <w:p w14:paraId="1BDDC970" w14:textId="77777777" w:rsidR="009800F7" w:rsidRDefault="009800F7">
                    <w:pPr>
                      <w:pStyle w:val="Bibliography"/>
                      <w:rPr>
                        <w:noProof/>
                      </w:rPr>
                    </w:pPr>
                    <w:r>
                      <w:rPr>
                        <w:noProof/>
                      </w:rPr>
                      <w:t>K. Hernblad, "Customer-based Wireless Ordering and Payment System for Food Service Establishments Using Terminals and Mobile Devices". USA Patent 20040054592, 18 Mar 2004.</w:t>
                    </w:r>
                  </w:p>
                  <w:p w14:paraId="260CA5FA" w14:textId="0B11F282" w:rsidR="00C92FC7" w:rsidRPr="00C92FC7" w:rsidRDefault="00C92FC7" w:rsidP="00C92FC7">
                    <w:r>
                      <w:rPr>
                        <w:color w:val="222222"/>
                        <w:highlight w:val="white"/>
                      </w:rPr>
                      <w:t>This patent discusses payment from a mobile device for a food item from a menu or a menu number from a restaurant. In the beginning stages of the application, we discussed having menus of restaurants for the user to pick from. Since then, we have decided against it due to legal issues and complexity of coding.</w:t>
                    </w:r>
                  </w:p>
                </w:tc>
              </w:tr>
              <w:tr w:rsidR="009800F7" w14:paraId="1748E15E" w14:textId="77777777" w:rsidTr="009800F7">
                <w:trPr>
                  <w:divId w:val="2064982460"/>
                  <w:tblCellSpacing w:w="15" w:type="dxa"/>
                </w:trPr>
                <w:tc>
                  <w:tcPr>
                    <w:tcW w:w="216" w:type="pct"/>
                    <w:hideMark/>
                  </w:tcPr>
                  <w:p w14:paraId="411DC655" w14:textId="77777777" w:rsidR="009800F7" w:rsidRDefault="009800F7">
                    <w:pPr>
                      <w:pStyle w:val="Bibliography"/>
                      <w:rPr>
                        <w:noProof/>
                      </w:rPr>
                    </w:pPr>
                    <w:r>
                      <w:rPr>
                        <w:noProof/>
                      </w:rPr>
                      <w:t xml:space="preserve">[39] </w:t>
                    </w:r>
                  </w:p>
                </w:tc>
                <w:tc>
                  <w:tcPr>
                    <w:tcW w:w="4736" w:type="pct"/>
                    <w:hideMark/>
                  </w:tcPr>
                  <w:p w14:paraId="4A911D0C" w14:textId="77777777" w:rsidR="009800F7" w:rsidRDefault="009800F7">
                    <w:pPr>
                      <w:pStyle w:val="Bibliography"/>
                      <w:rPr>
                        <w:noProof/>
                      </w:rPr>
                    </w:pPr>
                    <w:r>
                      <w:rPr>
                        <w:noProof/>
                      </w:rPr>
                      <w:t xml:space="preserve">A. Jain and D. Shanbhag, "Addressing Security and Privacy Risks in Mobile Applications," </w:t>
                    </w:r>
                    <w:r>
                      <w:rPr>
                        <w:i/>
                        <w:iCs/>
                        <w:noProof/>
                      </w:rPr>
                      <w:t xml:space="preserve">IT Professional, </w:t>
                    </w:r>
                    <w:r>
                      <w:rPr>
                        <w:noProof/>
                      </w:rPr>
                      <w:t xml:space="preserve">vol. 14, no. 5, pp. 28-33, 2012. </w:t>
                    </w:r>
                  </w:p>
                  <w:p w14:paraId="2E4E9222" w14:textId="6F3DD3DC" w:rsidR="00C92FC7" w:rsidRPr="00C92FC7" w:rsidRDefault="00C92FC7" w:rsidP="00C92FC7">
                    <w:r>
                      <w:rPr>
                        <w:highlight w:val="white"/>
                      </w:rPr>
                      <w:t>Jan and Shanbhag’s paper talks about the rise of mobile applications and the security issues that are not being addressed. This was discussed as a team when considering ethical issues as well as risks for our application.</w:t>
                    </w:r>
                  </w:p>
                </w:tc>
              </w:tr>
              <w:tr w:rsidR="009800F7" w14:paraId="5B4B47F7" w14:textId="77777777" w:rsidTr="009800F7">
                <w:trPr>
                  <w:divId w:val="2064982460"/>
                  <w:tblCellSpacing w:w="15" w:type="dxa"/>
                </w:trPr>
                <w:tc>
                  <w:tcPr>
                    <w:tcW w:w="216" w:type="pct"/>
                    <w:hideMark/>
                  </w:tcPr>
                  <w:p w14:paraId="61FAA3C5" w14:textId="77777777" w:rsidR="009800F7" w:rsidRDefault="009800F7">
                    <w:pPr>
                      <w:pStyle w:val="Bibliography"/>
                      <w:rPr>
                        <w:noProof/>
                      </w:rPr>
                    </w:pPr>
                    <w:r>
                      <w:rPr>
                        <w:noProof/>
                      </w:rPr>
                      <w:t xml:space="preserve">[40] </w:t>
                    </w:r>
                  </w:p>
                </w:tc>
                <w:tc>
                  <w:tcPr>
                    <w:tcW w:w="4736" w:type="pct"/>
                    <w:hideMark/>
                  </w:tcPr>
                  <w:p w14:paraId="31F582E1" w14:textId="77777777" w:rsidR="009800F7" w:rsidRDefault="009800F7">
                    <w:pPr>
                      <w:pStyle w:val="Bibliography"/>
                      <w:rPr>
                        <w:noProof/>
                      </w:rPr>
                    </w:pPr>
                    <w:r>
                      <w:rPr>
                        <w:noProof/>
                      </w:rPr>
                      <w:t xml:space="preserve">A. Jain and D. Shanbhag, "Addressing Security and Privacy Risks in Mobile Applications," </w:t>
                    </w:r>
                    <w:r>
                      <w:rPr>
                        <w:i/>
                        <w:iCs/>
                        <w:noProof/>
                      </w:rPr>
                      <w:t xml:space="preserve">IT Professional, </w:t>
                    </w:r>
                    <w:r>
                      <w:rPr>
                        <w:noProof/>
                      </w:rPr>
                      <w:t xml:space="preserve">vol. 14, no. 5, pp. 28-33, 2012. </w:t>
                    </w:r>
                  </w:p>
                  <w:p w14:paraId="6769A77D" w14:textId="32AAB134" w:rsidR="00C92FC7" w:rsidRPr="00C92FC7" w:rsidRDefault="00C92FC7" w:rsidP="00C92FC7">
                    <w:r>
                      <w:rPr>
                        <w:highlight w:val="white"/>
                      </w:rPr>
                      <w:t>Jan and Shanbhag’s paper talks about the rise of mobile applications and the security issues that are not being addressed. This was discussed as a team when considering ethical issues as well as risks for our application.</w:t>
                    </w:r>
                  </w:p>
                </w:tc>
              </w:tr>
              <w:tr w:rsidR="009800F7" w14:paraId="314BC1BC" w14:textId="77777777" w:rsidTr="009800F7">
                <w:trPr>
                  <w:divId w:val="2064982460"/>
                  <w:tblCellSpacing w:w="15" w:type="dxa"/>
                </w:trPr>
                <w:tc>
                  <w:tcPr>
                    <w:tcW w:w="216" w:type="pct"/>
                    <w:hideMark/>
                  </w:tcPr>
                  <w:p w14:paraId="7214BB99" w14:textId="77777777" w:rsidR="009800F7" w:rsidRDefault="009800F7">
                    <w:pPr>
                      <w:pStyle w:val="Bibliography"/>
                      <w:rPr>
                        <w:noProof/>
                      </w:rPr>
                    </w:pPr>
                    <w:r>
                      <w:rPr>
                        <w:noProof/>
                      </w:rPr>
                      <w:t xml:space="preserve">[41] </w:t>
                    </w:r>
                  </w:p>
                </w:tc>
                <w:tc>
                  <w:tcPr>
                    <w:tcW w:w="4736" w:type="pct"/>
                    <w:hideMark/>
                  </w:tcPr>
                  <w:p w14:paraId="3504ECA4" w14:textId="77777777" w:rsidR="009800F7" w:rsidRDefault="009800F7">
                    <w:pPr>
                      <w:pStyle w:val="Bibliography"/>
                      <w:rPr>
                        <w:noProof/>
                      </w:rPr>
                    </w:pPr>
                    <w:r>
                      <w:rPr>
                        <w:noProof/>
                      </w:rPr>
                      <w:t>S. A. Scotto, "Utility for creating heatmaps for the study of competitive advantage in the restaurant marketplace". United States Patent 8595050, 4 November 2014.</w:t>
                    </w:r>
                  </w:p>
                  <w:p w14:paraId="206DD9DD" w14:textId="18F71E08" w:rsidR="00C92FC7" w:rsidRPr="00C92FC7" w:rsidRDefault="00C92FC7" w:rsidP="00C92FC7">
                    <w:r>
                      <w:t>These GrubHub patents showed us what is possible with geolocation services and data collection, and better informed us on our choice for what to do with data.</w:t>
                    </w:r>
                  </w:p>
                </w:tc>
              </w:tr>
              <w:tr w:rsidR="009800F7" w14:paraId="20F99E68" w14:textId="77777777" w:rsidTr="009800F7">
                <w:trPr>
                  <w:divId w:val="2064982460"/>
                  <w:tblCellSpacing w:w="15" w:type="dxa"/>
                </w:trPr>
                <w:tc>
                  <w:tcPr>
                    <w:tcW w:w="216" w:type="pct"/>
                    <w:hideMark/>
                  </w:tcPr>
                  <w:p w14:paraId="425429F4" w14:textId="77777777" w:rsidR="009800F7" w:rsidRDefault="009800F7">
                    <w:pPr>
                      <w:pStyle w:val="Bibliography"/>
                      <w:rPr>
                        <w:noProof/>
                      </w:rPr>
                    </w:pPr>
                    <w:r>
                      <w:rPr>
                        <w:noProof/>
                      </w:rPr>
                      <w:t xml:space="preserve">[42] </w:t>
                    </w:r>
                  </w:p>
                </w:tc>
                <w:tc>
                  <w:tcPr>
                    <w:tcW w:w="4736" w:type="pct"/>
                    <w:hideMark/>
                  </w:tcPr>
                  <w:p w14:paraId="5B47D333" w14:textId="77777777" w:rsidR="009800F7" w:rsidRDefault="009800F7">
                    <w:pPr>
                      <w:pStyle w:val="Bibliography"/>
                      <w:rPr>
                        <w:noProof/>
                      </w:rPr>
                    </w:pPr>
                    <w:r>
                      <w:rPr>
                        <w:noProof/>
                      </w:rPr>
                      <w:t>S. A. Scotto and R. S. Zivin, "Utility for determining competitive restaurants". United States Patent 8595050, 26 November 2013.</w:t>
                    </w:r>
                  </w:p>
                  <w:p w14:paraId="31DA5B9F" w14:textId="6D7E3181" w:rsidR="00C92FC7" w:rsidRPr="00C92FC7" w:rsidRDefault="00C92FC7" w:rsidP="00C92FC7">
                    <w:r>
                      <w:t>These GrubHub patents showed us what is possible with geolocation services and data collection, and better informed us on our choice for what to do with data.</w:t>
                    </w:r>
                  </w:p>
                </w:tc>
              </w:tr>
              <w:tr w:rsidR="009800F7" w14:paraId="1031F8E5" w14:textId="77777777" w:rsidTr="009800F7">
                <w:trPr>
                  <w:divId w:val="2064982460"/>
                  <w:tblCellSpacing w:w="15" w:type="dxa"/>
                </w:trPr>
                <w:tc>
                  <w:tcPr>
                    <w:tcW w:w="216" w:type="pct"/>
                    <w:hideMark/>
                  </w:tcPr>
                  <w:p w14:paraId="233EC5BD" w14:textId="77777777" w:rsidR="009800F7" w:rsidRDefault="009800F7">
                    <w:pPr>
                      <w:pStyle w:val="Bibliography"/>
                      <w:rPr>
                        <w:noProof/>
                      </w:rPr>
                    </w:pPr>
                    <w:r>
                      <w:rPr>
                        <w:noProof/>
                      </w:rPr>
                      <w:t xml:space="preserve">[43] </w:t>
                    </w:r>
                  </w:p>
                </w:tc>
                <w:tc>
                  <w:tcPr>
                    <w:tcW w:w="4736" w:type="pct"/>
                    <w:hideMark/>
                  </w:tcPr>
                  <w:p w14:paraId="1D3E03DF" w14:textId="77777777" w:rsidR="009800F7" w:rsidRDefault="009800F7">
                    <w:pPr>
                      <w:pStyle w:val="Bibliography"/>
                      <w:rPr>
                        <w:noProof/>
                      </w:rPr>
                    </w:pPr>
                    <w:r>
                      <w:rPr>
                        <w:noProof/>
                      </w:rPr>
                      <w:t>S. A. Scotto, J. L. Battle, J. Evnin, Z. Danielson and K. Adams, "System, method and apparatus for managing made-to-order food tickets for a restaurant service". United States Patent 9009067, 14 April 2015.</w:t>
                    </w:r>
                  </w:p>
                  <w:p w14:paraId="3A34A1DA" w14:textId="6F274BF7" w:rsidR="00C92FC7" w:rsidRPr="00C92FC7" w:rsidRDefault="00C92FC7" w:rsidP="00C92FC7">
                    <w:r>
                      <w:t>These GrubHub patents showed us what is possible with geolocation services and data collection, and better informed us on our choice for what to do with data.</w:t>
                    </w:r>
                  </w:p>
                </w:tc>
              </w:tr>
            </w:tbl>
            <w:p w14:paraId="682634B8" w14:textId="77777777" w:rsidR="009800F7" w:rsidRDefault="009800F7">
              <w:pPr>
                <w:divId w:val="2064982460"/>
                <w:rPr>
                  <w:noProof/>
                </w:rPr>
              </w:pPr>
            </w:p>
            <w:p w14:paraId="497964FF" w14:textId="5523C84E" w:rsidR="00B44545" w:rsidRPr="009D583E" w:rsidRDefault="00221E92" w:rsidP="006E691B">
              <w:r>
                <w:rPr>
                  <w:b/>
                  <w:bCs/>
                  <w:noProof/>
                </w:rPr>
                <w:fldChar w:fldCharType="end"/>
              </w:r>
            </w:p>
            <w:customXmlDelRangeStart w:id="410" w:author="Birmingham, William P." w:date="2015-12-06T15:52:00Z"/>
          </w:sdtContent>
        </w:sdt>
        <w:customXmlDelRangeEnd w:id="410"/>
        <w:customXmlDelRangeStart w:id="411" w:author="Birmingham, William P." w:date="2015-12-06T15:52:00Z"/>
      </w:sdtContent>
    </w:sdt>
    <w:customXmlDelRangeEnd w:id="411"/>
    <w:bookmarkStart w:id="412" w:name="h.2grqrue" w:colFirst="0" w:colLast="0" w:displacedByCustomXml="prev"/>
    <w:bookmarkEnd w:id="412" w:displacedByCustomXml="prev"/>
    <w:sectPr w:rsidR="00B44545" w:rsidRPr="009D583E" w:rsidSect="006A4864">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William Birmingham" w:date="2015-12-03T09:15:00Z" w:initials="WB">
    <w:p w14:paraId="3B9BB66D" w14:textId="77777777" w:rsidR="008D0F98" w:rsidRDefault="008D0F98">
      <w:pPr>
        <w:pStyle w:val="CommentText"/>
      </w:pPr>
      <w:r>
        <w:rPr>
          <w:rStyle w:val="CommentReference"/>
        </w:rPr>
        <w:annotationRef/>
      </w:r>
      <w:r>
        <w:t>Page numbers are missing from the document.</w:t>
      </w:r>
    </w:p>
  </w:comment>
  <w:comment w:id="85" w:author="William Birmingham" w:date="2015-12-03T09:14:00Z" w:initials="WB">
    <w:p w14:paraId="58B76DDC" w14:textId="77777777" w:rsidR="008D0F98" w:rsidRDefault="008D0F98">
      <w:pPr>
        <w:pStyle w:val="CommentText"/>
      </w:pPr>
      <w:r>
        <w:rPr>
          <w:rStyle w:val="CommentReference"/>
        </w:rPr>
        <w:annotationRef/>
      </w:r>
      <w:r>
        <w:t>Lots of white space here. You can fill it by shrinking Figure 6.</w:t>
      </w:r>
    </w:p>
  </w:comment>
  <w:comment w:id="96" w:author="William Birmingham" w:date="2015-12-03T09:16:00Z" w:initials="WB">
    <w:p w14:paraId="62667CC0" w14:textId="77777777" w:rsidR="008D0F98" w:rsidRDefault="008D0F98">
      <w:pPr>
        <w:pStyle w:val="CommentText"/>
      </w:pPr>
      <w:r>
        <w:rPr>
          <w:rStyle w:val="CommentReference"/>
        </w:rPr>
        <w:annotationRef/>
      </w:r>
      <w:r>
        <w:t>Wh</w:t>
      </w:r>
    </w:p>
  </w:comment>
  <w:comment w:id="97" w:author="William Birmingham" w:date="2015-12-03T09:16:00Z" w:initials="WB">
    <w:p w14:paraId="17836A29" w14:textId="77777777" w:rsidR="008D0F98" w:rsidRDefault="008D0F98">
      <w:pPr>
        <w:pStyle w:val="CommentText"/>
      </w:pPr>
      <w:r>
        <w:rPr>
          <w:rStyle w:val="CommentReference"/>
        </w:rPr>
        <w:annotationRef/>
      </w:r>
      <w:r>
        <w:t>White space</w:t>
      </w:r>
    </w:p>
  </w:comment>
  <w:comment w:id="107" w:author="William Birmingham" w:date="2015-12-03T09:16:00Z" w:initials="WB">
    <w:p w14:paraId="7CB21075" w14:textId="77777777" w:rsidR="008D0F98" w:rsidRDefault="008D0F98">
      <w:pPr>
        <w:pStyle w:val="CommentText"/>
      </w:pPr>
      <w:r>
        <w:rPr>
          <w:rStyle w:val="CommentReference"/>
        </w:rPr>
        <w:annotationRef/>
      </w:r>
      <w:r>
        <w:t>Prepositions require objects.</w:t>
      </w:r>
    </w:p>
  </w:comment>
  <w:comment w:id="196" w:author="William Birmingham" w:date="2015-12-03T09:32:00Z" w:initials="WB">
    <w:p w14:paraId="7E425433" w14:textId="77777777" w:rsidR="008D0F98" w:rsidRDefault="008D0F98">
      <w:pPr>
        <w:pStyle w:val="CommentText"/>
      </w:pPr>
      <w:r>
        <w:rPr>
          <w:rStyle w:val="CommentReference"/>
        </w:rPr>
        <w:annotationRef/>
      </w:r>
      <w:r>
        <w:t>I don’t think this is “abuse of the system.” It is more like users not following through on their obligations.</w:t>
      </w:r>
    </w:p>
  </w:comment>
  <w:comment w:id="212" w:author="William Birmingham" w:date="2015-12-03T09:34:00Z" w:initials="WB">
    <w:p w14:paraId="15E6201A" w14:textId="77777777" w:rsidR="008D0F98" w:rsidRDefault="008D0F98">
      <w:pPr>
        <w:pStyle w:val="CommentText"/>
      </w:pPr>
      <w:r>
        <w:rPr>
          <w:rStyle w:val="CommentReference"/>
        </w:rPr>
        <w:annotationRef/>
      </w:r>
      <w:r>
        <w:t>?</w:t>
      </w:r>
    </w:p>
  </w:comment>
  <w:comment w:id="276" w:author="William Birmingham" w:date="2015-12-03T09:56:00Z" w:initials="WB">
    <w:p w14:paraId="08D41EC9" w14:textId="77777777" w:rsidR="008D0F98" w:rsidRDefault="008D0F98">
      <w:pPr>
        <w:pStyle w:val="CommentText"/>
      </w:pPr>
      <w:r>
        <w:rPr>
          <w:rStyle w:val="CommentReference"/>
        </w:rPr>
        <w:annotationRef/>
      </w:r>
      <w:r>
        <w:t>Back (left) chevron not tested. Check this on all screens.</w:t>
      </w:r>
    </w:p>
  </w:comment>
  <w:comment w:id="293" w:author="William Birmingham" w:date="2015-12-03T10:09:00Z" w:initials="WB">
    <w:p w14:paraId="58156996" w14:textId="77777777" w:rsidR="008D0F98" w:rsidRDefault="008D0F98">
      <w:pPr>
        <w:pStyle w:val="CommentText"/>
      </w:pPr>
      <w:r>
        <w:rPr>
          <w:rStyle w:val="CommentReference"/>
        </w:rPr>
        <w:annotationRef/>
      </w:r>
      <w:r>
        <w:t>Not sure what this corresponds to</w:t>
      </w:r>
    </w:p>
  </w:comment>
  <w:comment w:id="313" w:author="William Birmingham" w:date="2015-12-03T11:29:00Z" w:initials="WB">
    <w:p w14:paraId="40834614" w14:textId="77777777" w:rsidR="008D0F98" w:rsidRDefault="008D0F98">
      <w:pPr>
        <w:pStyle w:val="CommentText"/>
      </w:pPr>
      <w:r>
        <w:rPr>
          <w:rStyle w:val="CommentReference"/>
        </w:rPr>
        <w:annotationRef/>
      </w:r>
      <w:r>
        <w:t>For all these tests, I can’t find the screen or many of the buttons. Screen names don’t line up.</w:t>
      </w:r>
    </w:p>
  </w:comment>
  <w:comment w:id="334" w:author="William Birmingham" w:date="2015-12-03T12:36:00Z" w:initials="WB">
    <w:p w14:paraId="17A01346" w14:textId="77777777" w:rsidR="008D0F98" w:rsidRDefault="008D0F98">
      <w:pPr>
        <w:pStyle w:val="CommentText"/>
      </w:pPr>
      <w:r>
        <w:rPr>
          <w:rStyle w:val="CommentReference"/>
        </w:rPr>
        <w:annotationRef/>
      </w:r>
      <w:r>
        <w:t>Can’t find this</w:t>
      </w:r>
    </w:p>
  </w:comment>
  <w:comment w:id="388" w:author="William Birmingham" w:date="2015-12-03T09:47:00Z" w:initials="WB">
    <w:p w14:paraId="26760337" w14:textId="77777777" w:rsidR="008D0F98" w:rsidRDefault="008D0F98">
      <w:pPr>
        <w:pStyle w:val="CommentText"/>
      </w:pPr>
      <w:r>
        <w:rPr>
          <w:rStyle w:val="CommentReference"/>
        </w:rPr>
        <w:annotationRef/>
      </w:r>
      <w:r>
        <w:t>What you have is good, but not sufficient. What about privacy? What are you selling, collecting, and using? How will you let the user know about it.</w:t>
      </w:r>
    </w:p>
    <w:p w14:paraId="18661F03" w14:textId="77777777" w:rsidR="008D0F98" w:rsidRDefault="008D0F98">
      <w:pPr>
        <w:pStyle w:val="CommentText"/>
      </w:pPr>
    </w:p>
    <w:p w14:paraId="20C07B40" w14:textId="77777777" w:rsidR="008D0F98" w:rsidRDefault="008D0F98">
      <w:pPr>
        <w:pStyle w:val="CommentText"/>
      </w:pPr>
      <w:r>
        <w:t>What about security? How are you securing your app?</w:t>
      </w:r>
    </w:p>
  </w:comment>
  <w:comment w:id="392" w:author="Aaron Rosenberger" w:date="2015-12-07T06:43:00Z" w:initials="">
    <w:p w14:paraId="39937D0B" w14:textId="77777777" w:rsidR="008D0F98" w:rsidRDefault="008D0F98" w:rsidP="009800F7">
      <w:pPr>
        <w:widowControl w:val="0"/>
        <w:spacing w:after="0"/>
      </w:pPr>
      <w:r>
        <w:rPr>
          <w:rFonts w:ascii="Arial" w:eastAsia="Arial" w:hAnsi="Arial" w:cs="Arial"/>
          <w:sz w:val="22"/>
        </w:rPr>
        <w:t>This isn't an ethical issue, it's just something to consider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B9BB66D" w15:done="0"/>
  <w15:commentEx w15:paraId="58B76DDC" w15:done="0"/>
  <w15:commentEx w15:paraId="62667CC0" w15:done="0"/>
  <w15:commentEx w15:paraId="17836A29" w15:done="0"/>
  <w15:commentEx w15:paraId="7CB21075" w15:done="0"/>
  <w15:commentEx w15:paraId="7E425433" w15:done="0"/>
  <w15:commentEx w15:paraId="15E6201A" w15:done="0"/>
  <w15:commentEx w15:paraId="08D41EC9" w15:done="0"/>
  <w15:commentEx w15:paraId="58156996" w15:done="0"/>
  <w15:commentEx w15:paraId="40834614" w15:done="0"/>
  <w15:commentEx w15:paraId="17A01346" w15:done="0"/>
  <w15:commentEx w15:paraId="20C07B40" w15:done="0"/>
  <w15:commentEx w15:paraId="39937D0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B6D4C6" w14:textId="77777777" w:rsidR="001975B4" w:rsidRDefault="001975B4" w:rsidP="00170A33">
      <w:r>
        <w:separator/>
      </w:r>
    </w:p>
  </w:endnote>
  <w:endnote w:type="continuationSeparator" w:id="0">
    <w:p w14:paraId="04F51609" w14:textId="77777777" w:rsidR="001975B4" w:rsidRDefault="001975B4" w:rsidP="00170A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FE958863-C0E1-47F8-942B-A694F6979317}"/>
    <w:embedBold r:id="rId2" w:fontKey="{0310399F-6E6E-4B2C-B2BA-3C83D55C970C}"/>
  </w:font>
  <w:font w:name="Segoe UI">
    <w:panose1 w:val="020B0502040204020203"/>
    <w:charset w:val="00"/>
    <w:family w:val="swiss"/>
    <w:pitch w:val="variable"/>
    <w:sig w:usb0="E4002EFF" w:usb1="C000E47F" w:usb2="00000009" w:usb3="00000000" w:csb0="000001FF" w:csb1="00000000"/>
    <w:embedRegular r:id="rId3" w:fontKey="{69FA2497-6661-4509-895D-09197C03F34F}"/>
    <w:embedBold r:id="rId4" w:fontKey="{76B21A63-5704-445A-ADFE-CF511D469EC3}"/>
    <w:embedItalic r:id="rId5" w:fontKey="{C20B6CCD-3969-41D9-A606-D84CDBD8CAD0}"/>
  </w:font>
  <w:font w:name="Calibri Light">
    <w:panose1 w:val="020F0302020204030204"/>
    <w:charset w:val="00"/>
    <w:family w:val="swiss"/>
    <w:pitch w:val="variable"/>
    <w:sig w:usb0="A00002EF" w:usb1="4000207B" w:usb2="00000000" w:usb3="00000000" w:csb0="0000019F" w:csb1="00000000"/>
    <w:embedRegular r:id="rId6" w:fontKey="{51E2DBFE-28D6-4B1A-ABCA-14A52ECBC481}"/>
    <w:embedBold r:id="rId7" w:fontKey="{7322AA0A-6E9C-44E0-82ED-088AD16D5EDA}"/>
  </w:font>
  <w:font w:name="Arial">
    <w:panose1 w:val="020B0604020202020204"/>
    <w:charset w:val="00"/>
    <w:family w:val="swiss"/>
    <w:pitch w:val="variable"/>
    <w:sig w:usb0="E0002EFF" w:usb1="C0007843" w:usb2="00000009" w:usb3="00000000" w:csb0="000001FF" w:csb1="00000000"/>
  </w:font>
  <w:font w:name="Quattrocento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5748463"/>
      <w:docPartObj>
        <w:docPartGallery w:val="Page Numbers (Bottom of Page)"/>
        <w:docPartUnique/>
      </w:docPartObj>
    </w:sdtPr>
    <w:sdtEndPr>
      <w:rPr>
        <w:noProof/>
      </w:rPr>
    </w:sdtEndPr>
    <w:sdtContent>
      <w:p w14:paraId="51246500" w14:textId="6A20AD01" w:rsidR="008D0F98" w:rsidRDefault="008D0F98">
        <w:pPr>
          <w:pStyle w:val="Footer"/>
          <w:jc w:val="right"/>
        </w:pPr>
        <w:r>
          <w:fldChar w:fldCharType="begin"/>
        </w:r>
        <w:r>
          <w:instrText xml:space="preserve"> PAGE   \* MERGEFORMAT </w:instrText>
        </w:r>
        <w:r>
          <w:fldChar w:fldCharType="separate"/>
        </w:r>
        <w:r w:rsidR="008A7B16">
          <w:rPr>
            <w:noProof/>
          </w:rPr>
          <w:t>18</w:t>
        </w:r>
        <w:r>
          <w:rPr>
            <w:noProof/>
          </w:rPr>
          <w:fldChar w:fldCharType="end"/>
        </w:r>
      </w:p>
    </w:sdtContent>
  </w:sdt>
  <w:p w14:paraId="7C438D15" w14:textId="77777777" w:rsidR="008D0F98" w:rsidRDefault="008D0F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76AF15" w14:textId="77777777" w:rsidR="001975B4" w:rsidRDefault="001975B4" w:rsidP="00170A33">
      <w:r>
        <w:separator/>
      </w:r>
    </w:p>
  </w:footnote>
  <w:footnote w:type="continuationSeparator" w:id="0">
    <w:p w14:paraId="42893078" w14:textId="77777777" w:rsidR="001975B4" w:rsidRDefault="001975B4" w:rsidP="00170A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3864699"/>
      <w:docPartObj>
        <w:docPartGallery w:val="Page Numbers (Top of Page)"/>
        <w:docPartUnique/>
      </w:docPartObj>
    </w:sdtPr>
    <w:sdtEndPr>
      <w:rPr>
        <w:noProof/>
      </w:rPr>
    </w:sdtEndPr>
    <w:sdtContent>
      <w:p w14:paraId="39300E7D" w14:textId="1159D35F" w:rsidR="00C56C2A" w:rsidRDefault="00C56C2A">
        <w:pPr>
          <w:pStyle w:val="Header"/>
          <w:jc w:val="right"/>
        </w:pPr>
        <w:r>
          <w:fldChar w:fldCharType="begin"/>
        </w:r>
        <w:r>
          <w:instrText xml:space="preserve"> PAGE   \* MERGEFORMAT </w:instrText>
        </w:r>
        <w:r>
          <w:fldChar w:fldCharType="separate"/>
        </w:r>
        <w:r w:rsidR="008A7B16">
          <w:rPr>
            <w:noProof/>
          </w:rPr>
          <w:t>ii</w:t>
        </w:r>
        <w:r>
          <w:rPr>
            <w:noProof/>
          </w:rPr>
          <w:fldChar w:fldCharType="end"/>
        </w:r>
      </w:p>
    </w:sdtContent>
  </w:sdt>
  <w:p w14:paraId="25A08052" w14:textId="77777777" w:rsidR="00C56C2A" w:rsidRDefault="00C56C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311158"/>
      <w:docPartObj>
        <w:docPartGallery w:val="Page Numbers (Top of Page)"/>
        <w:docPartUnique/>
      </w:docPartObj>
    </w:sdtPr>
    <w:sdtEndPr>
      <w:rPr>
        <w:noProof/>
      </w:rPr>
    </w:sdtEndPr>
    <w:sdtContent>
      <w:p w14:paraId="12293D12" w14:textId="77777777" w:rsidR="00707730" w:rsidRDefault="00707730">
        <w:pPr>
          <w:pStyle w:val="Header"/>
          <w:jc w:val="right"/>
        </w:pPr>
        <w:r>
          <w:fldChar w:fldCharType="begin"/>
        </w:r>
        <w:r>
          <w:instrText xml:space="preserve"> PAGE   \* MERGEFORMAT </w:instrText>
        </w:r>
        <w:r>
          <w:fldChar w:fldCharType="separate"/>
        </w:r>
        <w:r w:rsidR="008A7B16">
          <w:rPr>
            <w:noProof/>
          </w:rPr>
          <w:t>18</w:t>
        </w:r>
        <w:r>
          <w:rPr>
            <w:noProof/>
          </w:rPr>
          <w:fldChar w:fldCharType="end"/>
        </w:r>
      </w:p>
    </w:sdtContent>
  </w:sdt>
  <w:p w14:paraId="5318A8B7" w14:textId="77777777" w:rsidR="00707730" w:rsidRDefault="0070773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CF1061"/>
    <w:multiLevelType w:val="hybridMultilevel"/>
    <w:tmpl w:val="132E09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F46F7"/>
    <w:multiLevelType w:val="multilevel"/>
    <w:tmpl w:val="52AE6C7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E973C17"/>
    <w:multiLevelType w:val="multilevel"/>
    <w:tmpl w:val="10DE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55185F"/>
    <w:multiLevelType w:val="multilevel"/>
    <w:tmpl w:val="389ACDE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648341E1"/>
    <w:multiLevelType w:val="hybridMultilevel"/>
    <w:tmpl w:val="2B5A6D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69FC29E1"/>
    <w:multiLevelType w:val="multilevel"/>
    <w:tmpl w:val="CE36654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EE80DC5"/>
    <w:multiLevelType w:val="hybridMultilevel"/>
    <w:tmpl w:val="F0E8B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6"/>
  </w:num>
  <w:num w:numId="5">
    <w:abstractNumId w:val="3"/>
  </w:num>
  <w:num w:numId="6">
    <w:abstractNumId w:val="5"/>
  </w:num>
  <w:num w:numId="7">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irmingham, William P.">
    <w15:presenceInfo w15:providerId="AD" w15:userId="S-1-5-21-493167531-1069749332-1236795852-13495"/>
  </w15:person>
  <w15:person w15:author="Aaron Rosenberger">
    <w15:presenceInfo w15:providerId="Windows Live" w15:userId="b4e00d9113f6ef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0A9"/>
    <w:rsid w:val="00003EAF"/>
    <w:rsid w:val="000118E7"/>
    <w:rsid w:val="000270CA"/>
    <w:rsid w:val="000437B2"/>
    <w:rsid w:val="000447FE"/>
    <w:rsid w:val="00047312"/>
    <w:rsid w:val="00053EF7"/>
    <w:rsid w:val="00054998"/>
    <w:rsid w:val="00074F71"/>
    <w:rsid w:val="0009178E"/>
    <w:rsid w:val="000C2DF2"/>
    <w:rsid w:val="0014034A"/>
    <w:rsid w:val="001466C6"/>
    <w:rsid w:val="00165AA1"/>
    <w:rsid w:val="00170A33"/>
    <w:rsid w:val="001975B4"/>
    <w:rsid w:val="001A5F2E"/>
    <w:rsid w:val="001B55B6"/>
    <w:rsid w:val="001B5EEE"/>
    <w:rsid w:val="001B6E24"/>
    <w:rsid w:val="001F252B"/>
    <w:rsid w:val="00221E92"/>
    <w:rsid w:val="002329CA"/>
    <w:rsid w:val="00264605"/>
    <w:rsid w:val="00292DDB"/>
    <w:rsid w:val="002C39F8"/>
    <w:rsid w:val="002D369A"/>
    <w:rsid w:val="002F42B2"/>
    <w:rsid w:val="003056B0"/>
    <w:rsid w:val="00343147"/>
    <w:rsid w:val="0035005C"/>
    <w:rsid w:val="003506B7"/>
    <w:rsid w:val="00352759"/>
    <w:rsid w:val="00367C06"/>
    <w:rsid w:val="003B62E9"/>
    <w:rsid w:val="003E3900"/>
    <w:rsid w:val="003F7C62"/>
    <w:rsid w:val="00471ACC"/>
    <w:rsid w:val="004866E2"/>
    <w:rsid w:val="00491516"/>
    <w:rsid w:val="004A1855"/>
    <w:rsid w:val="004A5B16"/>
    <w:rsid w:val="005043CF"/>
    <w:rsid w:val="00566C60"/>
    <w:rsid w:val="005B11E6"/>
    <w:rsid w:val="005C3E9D"/>
    <w:rsid w:val="005F6DAA"/>
    <w:rsid w:val="00605046"/>
    <w:rsid w:val="00676FE7"/>
    <w:rsid w:val="00692720"/>
    <w:rsid w:val="006962B1"/>
    <w:rsid w:val="006A170A"/>
    <w:rsid w:val="006A3F9C"/>
    <w:rsid w:val="006A4864"/>
    <w:rsid w:val="006B2B0B"/>
    <w:rsid w:val="006E691B"/>
    <w:rsid w:val="00707730"/>
    <w:rsid w:val="00712D42"/>
    <w:rsid w:val="00713BEB"/>
    <w:rsid w:val="007439F1"/>
    <w:rsid w:val="007800DB"/>
    <w:rsid w:val="007A0434"/>
    <w:rsid w:val="007A7DDB"/>
    <w:rsid w:val="007B1F20"/>
    <w:rsid w:val="007B40A9"/>
    <w:rsid w:val="00804781"/>
    <w:rsid w:val="00812CDE"/>
    <w:rsid w:val="0081530D"/>
    <w:rsid w:val="00817443"/>
    <w:rsid w:val="00834BBE"/>
    <w:rsid w:val="00870618"/>
    <w:rsid w:val="00884765"/>
    <w:rsid w:val="008A7B16"/>
    <w:rsid w:val="008B4BF4"/>
    <w:rsid w:val="008D0F98"/>
    <w:rsid w:val="008E3D09"/>
    <w:rsid w:val="008E7367"/>
    <w:rsid w:val="00902CFD"/>
    <w:rsid w:val="00943E7B"/>
    <w:rsid w:val="009502F8"/>
    <w:rsid w:val="009800F7"/>
    <w:rsid w:val="009B24B8"/>
    <w:rsid w:val="009B6B1F"/>
    <w:rsid w:val="009D583E"/>
    <w:rsid w:val="00A115E4"/>
    <w:rsid w:val="00A51130"/>
    <w:rsid w:val="00A55DEB"/>
    <w:rsid w:val="00A610B9"/>
    <w:rsid w:val="00AA1A97"/>
    <w:rsid w:val="00AD4D4A"/>
    <w:rsid w:val="00B01DD8"/>
    <w:rsid w:val="00B156F7"/>
    <w:rsid w:val="00B37122"/>
    <w:rsid w:val="00B44545"/>
    <w:rsid w:val="00BA17DA"/>
    <w:rsid w:val="00BA6DDC"/>
    <w:rsid w:val="00BF376A"/>
    <w:rsid w:val="00C212A1"/>
    <w:rsid w:val="00C50389"/>
    <w:rsid w:val="00C56C2A"/>
    <w:rsid w:val="00C80244"/>
    <w:rsid w:val="00C844BE"/>
    <w:rsid w:val="00C92FC7"/>
    <w:rsid w:val="00CD54D8"/>
    <w:rsid w:val="00CE2D49"/>
    <w:rsid w:val="00D00B48"/>
    <w:rsid w:val="00D2554A"/>
    <w:rsid w:val="00D26996"/>
    <w:rsid w:val="00D34719"/>
    <w:rsid w:val="00D42828"/>
    <w:rsid w:val="00D47137"/>
    <w:rsid w:val="00D4770D"/>
    <w:rsid w:val="00DD445B"/>
    <w:rsid w:val="00DF3CD9"/>
    <w:rsid w:val="00E05742"/>
    <w:rsid w:val="00E255E6"/>
    <w:rsid w:val="00E4187C"/>
    <w:rsid w:val="00E56FBA"/>
    <w:rsid w:val="00E77BA9"/>
    <w:rsid w:val="00EA56A5"/>
    <w:rsid w:val="00F13622"/>
    <w:rsid w:val="00F24B53"/>
    <w:rsid w:val="00F30B85"/>
    <w:rsid w:val="00F46B03"/>
    <w:rsid w:val="00F47375"/>
    <w:rsid w:val="00F556A2"/>
    <w:rsid w:val="00F8309A"/>
    <w:rsid w:val="00FA7EC9"/>
    <w:rsid w:val="00FC10F3"/>
    <w:rsid w:val="00FE1D1D"/>
    <w:rsid w:val="00FE2B47"/>
    <w:rsid w:val="00FF0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540D25"/>
  <w15:chartTrackingRefBased/>
  <w15:docId w15:val="{8EB8D348-DF99-4555-8AB4-680E9319E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D49"/>
    <w:pPr>
      <w:spacing w:after="240" w:line="240" w:lineRule="auto"/>
    </w:pPr>
    <w:rPr>
      <w:rFonts w:ascii="Segoe UI" w:eastAsia="Times New Roman" w:hAnsi="Segoe UI" w:cs="Times New Roman"/>
      <w:sz w:val="20"/>
      <w:lang w:bidi="en-US"/>
    </w:rPr>
  </w:style>
  <w:style w:type="paragraph" w:styleId="Heading1">
    <w:name w:val="heading 1"/>
    <w:basedOn w:val="Normal"/>
    <w:next w:val="Normal"/>
    <w:link w:val="Heading1Char"/>
    <w:uiPriority w:val="9"/>
    <w:qFormat/>
    <w:rsid w:val="00CE2D49"/>
    <w:pPr>
      <w:spacing w:before="240"/>
      <w:outlineLvl w:val="0"/>
    </w:pPr>
    <w:rPr>
      <w:b/>
      <w:bCs/>
      <w:sz w:val="24"/>
      <w:szCs w:val="24"/>
    </w:rPr>
  </w:style>
  <w:style w:type="paragraph" w:styleId="Heading2">
    <w:name w:val="heading 2"/>
    <w:basedOn w:val="Heading1"/>
    <w:next w:val="Normal"/>
    <w:link w:val="Heading2Char"/>
    <w:unhideWhenUsed/>
    <w:qFormat/>
    <w:rsid w:val="00CE2D49"/>
    <w:pPr>
      <w:outlineLvl w:val="1"/>
    </w:pPr>
    <w:rPr>
      <w:sz w:val="20"/>
    </w:rPr>
  </w:style>
  <w:style w:type="paragraph" w:styleId="Heading3">
    <w:name w:val="heading 3"/>
    <w:basedOn w:val="Heading2"/>
    <w:next w:val="Normal"/>
    <w:link w:val="Heading3Char"/>
    <w:uiPriority w:val="9"/>
    <w:unhideWhenUsed/>
    <w:qFormat/>
    <w:rsid w:val="00BF376A"/>
    <w:pPr>
      <w:outlineLvl w:val="2"/>
    </w:pPr>
  </w:style>
  <w:style w:type="paragraph" w:styleId="Heading4">
    <w:name w:val="heading 4"/>
    <w:basedOn w:val="Heading3"/>
    <w:next w:val="Normal"/>
    <w:link w:val="Heading4Char"/>
    <w:uiPriority w:val="9"/>
    <w:unhideWhenUsed/>
    <w:qFormat/>
    <w:rsid w:val="00BF376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D49"/>
    <w:rPr>
      <w:rFonts w:ascii="Segoe UI" w:eastAsia="Times New Roman" w:hAnsi="Segoe UI" w:cs="Times New Roman"/>
      <w:b/>
      <w:bCs/>
      <w:sz w:val="24"/>
      <w:szCs w:val="24"/>
      <w:lang w:bidi="en-US"/>
    </w:rPr>
  </w:style>
  <w:style w:type="paragraph" w:styleId="EndnoteText">
    <w:name w:val="endnote text"/>
    <w:basedOn w:val="Normal"/>
    <w:link w:val="EndnoteTextChar"/>
    <w:rsid w:val="007B40A9"/>
  </w:style>
  <w:style w:type="character" w:customStyle="1" w:styleId="EndnoteTextChar">
    <w:name w:val="Endnote Text Char"/>
    <w:basedOn w:val="DefaultParagraphFont"/>
    <w:link w:val="EndnoteText"/>
    <w:rsid w:val="007B40A9"/>
    <w:rPr>
      <w:rFonts w:ascii="Calibri" w:eastAsia="Times New Roman" w:hAnsi="Calibri" w:cs="Times New Roman"/>
      <w:lang w:bidi="en-US"/>
    </w:rPr>
  </w:style>
  <w:style w:type="character" w:styleId="EndnoteReference">
    <w:name w:val="endnote reference"/>
    <w:basedOn w:val="DefaultParagraphFont"/>
    <w:rsid w:val="007B40A9"/>
    <w:rPr>
      <w:vertAlign w:val="superscript"/>
    </w:rPr>
  </w:style>
  <w:style w:type="table" w:styleId="TableGrid">
    <w:name w:val="Table Grid"/>
    <w:basedOn w:val="TableNormal"/>
    <w:uiPriority w:val="39"/>
    <w:rsid w:val="007B4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B5EEE"/>
    <w:rPr>
      <w:color w:val="808080"/>
    </w:rPr>
  </w:style>
  <w:style w:type="paragraph" w:styleId="TOCHeading">
    <w:name w:val="TOC Heading"/>
    <w:basedOn w:val="Heading1"/>
    <w:next w:val="Normal"/>
    <w:uiPriority w:val="39"/>
    <w:unhideWhenUsed/>
    <w:qFormat/>
    <w:rsid w:val="00170A33"/>
    <w:pPr>
      <w:keepNext/>
      <w:keepLines/>
      <w:spacing w:line="259" w:lineRule="auto"/>
      <w:outlineLvl w:val="9"/>
    </w:pPr>
    <w:rPr>
      <w:rFonts w:asciiTheme="majorHAnsi" w:eastAsiaTheme="majorEastAsia" w:hAnsiTheme="majorHAnsi" w:cstheme="majorBidi"/>
      <w:b w:val="0"/>
      <w:bCs w:val="0"/>
      <w:color w:val="2E74B5" w:themeColor="accent1" w:themeShade="BF"/>
      <w:sz w:val="32"/>
      <w:szCs w:val="32"/>
      <w:lang w:bidi="ar-SA"/>
    </w:rPr>
  </w:style>
  <w:style w:type="character" w:customStyle="1" w:styleId="Heading2Char">
    <w:name w:val="Heading 2 Char"/>
    <w:basedOn w:val="DefaultParagraphFont"/>
    <w:link w:val="Heading2"/>
    <w:uiPriority w:val="9"/>
    <w:rsid w:val="00CE2D49"/>
    <w:rPr>
      <w:rFonts w:ascii="Segoe UI" w:eastAsia="Times New Roman" w:hAnsi="Segoe UI" w:cs="Times New Roman"/>
      <w:b/>
      <w:bCs/>
      <w:sz w:val="20"/>
      <w:szCs w:val="24"/>
      <w:lang w:bidi="en-US"/>
    </w:rPr>
  </w:style>
  <w:style w:type="character" w:customStyle="1" w:styleId="Heading3Char">
    <w:name w:val="Heading 3 Char"/>
    <w:basedOn w:val="DefaultParagraphFont"/>
    <w:link w:val="Heading3"/>
    <w:uiPriority w:val="9"/>
    <w:rsid w:val="00BF376A"/>
    <w:rPr>
      <w:rFonts w:ascii="Arial" w:eastAsia="Times New Roman" w:hAnsi="Arial" w:cs="Times New Roman"/>
      <w:b/>
      <w:bCs/>
      <w:sz w:val="20"/>
      <w:szCs w:val="24"/>
      <w:lang w:bidi="en-US"/>
    </w:rPr>
  </w:style>
  <w:style w:type="character" w:customStyle="1" w:styleId="Heading4Char">
    <w:name w:val="Heading 4 Char"/>
    <w:basedOn w:val="DefaultParagraphFont"/>
    <w:link w:val="Heading4"/>
    <w:uiPriority w:val="9"/>
    <w:rsid w:val="00BF376A"/>
    <w:rPr>
      <w:rFonts w:ascii="Arial" w:eastAsia="Times New Roman" w:hAnsi="Arial" w:cs="Times New Roman"/>
      <w:b/>
      <w:bCs/>
      <w:sz w:val="20"/>
      <w:szCs w:val="24"/>
      <w:lang w:bidi="en-US"/>
    </w:rPr>
  </w:style>
  <w:style w:type="paragraph" w:styleId="TOC1">
    <w:name w:val="toc 1"/>
    <w:basedOn w:val="Normal"/>
    <w:next w:val="Normal"/>
    <w:autoRedefine/>
    <w:uiPriority w:val="39"/>
    <w:unhideWhenUsed/>
    <w:rsid w:val="00491516"/>
    <w:pPr>
      <w:tabs>
        <w:tab w:val="left" w:pos="400"/>
        <w:tab w:val="right" w:leader="dot" w:pos="9350"/>
      </w:tabs>
      <w:spacing w:after="100"/>
    </w:pPr>
  </w:style>
  <w:style w:type="paragraph" w:styleId="TOC2">
    <w:name w:val="toc 2"/>
    <w:basedOn w:val="Normal"/>
    <w:next w:val="Normal"/>
    <w:autoRedefine/>
    <w:uiPriority w:val="39"/>
    <w:unhideWhenUsed/>
    <w:rsid w:val="006A4864"/>
    <w:pPr>
      <w:spacing w:after="100"/>
      <w:ind w:left="200"/>
    </w:pPr>
  </w:style>
  <w:style w:type="character" w:styleId="Hyperlink">
    <w:name w:val="Hyperlink"/>
    <w:basedOn w:val="DefaultParagraphFont"/>
    <w:uiPriority w:val="99"/>
    <w:unhideWhenUsed/>
    <w:rsid w:val="006A4864"/>
    <w:rPr>
      <w:color w:val="0563C1" w:themeColor="hyperlink"/>
      <w:u w:val="single"/>
    </w:rPr>
  </w:style>
  <w:style w:type="paragraph" w:styleId="NormalWeb">
    <w:name w:val="Normal (Web)"/>
    <w:basedOn w:val="Normal"/>
    <w:uiPriority w:val="99"/>
    <w:unhideWhenUsed/>
    <w:rsid w:val="003F7C62"/>
    <w:pPr>
      <w:spacing w:before="100" w:beforeAutospacing="1" w:after="100" w:afterAutospacing="1"/>
    </w:pPr>
    <w:rPr>
      <w:szCs w:val="24"/>
      <w:lang w:bidi="ar-SA"/>
    </w:rPr>
  </w:style>
  <w:style w:type="paragraph" w:styleId="Caption">
    <w:name w:val="caption"/>
    <w:basedOn w:val="Normal"/>
    <w:next w:val="Normal"/>
    <w:uiPriority w:val="35"/>
    <w:unhideWhenUsed/>
    <w:qFormat/>
    <w:rsid w:val="004A1855"/>
    <w:pPr>
      <w:spacing w:after="200"/>
    </w:pPr>
    <w:rPr>
      <w:i/>
      <w:iCs/>
      <w:color w:val="44546A" w:themeColor="text2"/>
      <w:sz w:val="18"/>
      <w:szCs w:val="18"/>
    </w:rPr>
  </w:style>
  <w:style w:type="character" w:customStyle="1" w:styleId="apple-tab-span">
    <w:name w:val="apple-tab-span"/>
    <w:basedOn w:val="DefaultParagraphFont"/>
    <w:rsid w:val="00F30B85"/>
  </w:style>
  <w:style w:type="paragraph" w:styleId="Bibliography">
    <w:name w:val="Bibliography"/>
    <w:basedOn w:val="Normal"/>
    <w:next w:val="Normal"/>
    <w:uiPriority w:val="37"/>
    <w:unhideWhenUsed/>
    <w:rsid w:val="00F30B85"/>
  </w:style>
  <w:style w:type="character" w:styleId="FollowedHyperlink">
    <w:name w:val="FollowedHyperlink"/>
    <w:basedOn w:val="DefaultParagraphFont"/>
    <w:uiPriority w:val="99"/>
    <w:semiHidden/>
    <w:unhideWhenUsed/>
    <w:rsid w:val="00367C06"/>
    <w:rPr>
      <w:color w:val="954F72" w:themeColor="followedHyperlink"/>
      <w:u w:val="single"/>
    </w:rPr>
  </w:style>
  <w:style w:type="paragraph" w:styleId="ListParagraph">
    <w:name w:val="List Paragraph"/>
    <w:basedOn w:val="Normal"/>
    <w:uiPriority w:val="34"/>
    <w:qFormat/>
    <w:rsid w:val="00902CFD"/>
    <w:pPr>
      <w:ind w:left="720"/>
      <w:contextualSpacing/>
    </w:pPr>
  </w:style>
  <w:style w:type="paragraph" w:styleId="Header">
    <w:name w:val="header"/>
    <w:basedOn w:val="Normal"/>
    <w:link w:val="HeaderChar"/>
    <w:uiPriority w:val="99"/>
    <w:unhideWhenUsed/>
    <w:rsid w:val="009B24B8"/>
    <w:pPr>
      <w:tabs>
        <w:tab w:val="center" w:pos="4680"/>
        <w:tab w:val="right" w:pos="9360"/>
      </w:tabs>
      <w:spacing w:after="0"/>
    </w:pPr>
  </w:style>
  <w:style w:type="character" w:customStyle="1" w:styleId="HeaderChar">
    <w:name w:val="Header Char"/>
    <w:basedOn w:val="DefaultParagraphFont"/>
    <w:link w:val="Header"/>
    <w:uiPriority w:val="99"/>
    <w:rsid w:val="009B24B8"/>
    <w:rPr>
      <w:rFonts w:ascii="Segoe UI" w:eastAsia="Times New Roman" w:hAnsi="Segoe UI" w:cs="Times New Roman"/>
      <w:sz w:val="20"/>
      <w:lang w:bidi="en-US"/>
    </w:rPr>
  </w:style>
  <w:style w:type="paragraph" w:styleId="Footer">
    <w:name w:val="footer"/>
    <w:basedOn w:val="Normal"/>
    <w:link w:val="FooterChar"/>
    <w:uiPriority w:val="99"/>
    <w:unhideWhenUsed/>
    <w:rsid w:val="009B24B8"/>
    <w:pPr>
      <w:tabs>
        <w:tab w:val="center" w:pos="4680"/>
        <w:tab w:val="right" w:pos="9360"/>
      </w:tabs>
      <w:spacing w:after="0"/>
    </w:pPr>
  </w:style>
  <w:style w:type="character" w:customStyle="1" w:styleId="FooterChar">
    <w:name w:val="Footer Char"/>
    <w:basedOn w:val="DefaultParagraphFont"/>
    <w:link w:val="Footer"/>
    <w:uiPriority w:val="99"/>
    <w:rsid w:val="009B24B8"/>
    <w:rPr>
      <w:rFonts w:ascii="Segoe UI" w:eastAsia="Times New Roman" w:hAnsi="Segoe UI" w:cs="Times New Roman"/>
      <w:sz w:val="20"/>
      <w:lang w:bidi="en-US"/>
    </w:rPr>
  </w:style>
  <w:style w:type="paragraph" w:styleId="TOC3">
    <w:name w:val="toc 3"/>
    <w:basedOn w:val="Normal"/>
    <w:next w:val="Normal"/>
    <w:autoRedefine/>
    <w:uiPriority w:val="39"/>
    <w:unhideWhenUsed/>
    <w:rsid w:val="009B24B8"/>
    <w:pPr>
      <w:spacing w:after="100"/>
      <w:ind w:left="400"/>
    </w:pPr>
  </w:style>
  <w:style w:type="paragraph" w:styleId="Revision">
    <w:name w:val="Revision"/>
    <w:hidden/>
    <w:uiPriority w:val="99"/>
    <w:semiHidden/>
    <w:rsid w:val="00870618"/>
    <w:pPr>
      <w:spacing w:after="0" w:line="240" w:lineRule="auto"/>
    </w:pPr>
    <w:rPr>
      <w:rFonts w:ascii="Segoe UI" w:eastAsia="Times New Roman" w:hAnsi="Segoe UI" w:cs="Times New Roman"/>
      <w:sz w:val="20"/>
      <w:lang w:bidi="en-US"/>
    </w:rPr>
  </w:style>
  <w:style w:type="paragraph" w:styleId="CommentText">
    <w:name w:val="annotation text"/>
    <w:basedOn w:val="Normal"/>
    <w:link w:val="CommentTextChar"/>
    <w:uiPriority w:val="99"/>
    <w:semiHidden/>
    <w:unhideWhenUsed/>
    <w:rPr>
      <w:rFonts w:ascii="Quattrocento Sans" w:eastAsia="Quattrocento Sans" w:hAnsi="Quattrocento Sans" w:cs="Quattrocento Sans"/>
      <w:color w:val="000000"/>
      <w:szCs w:val="20"/>
      <w:lang w:bidi="ar-SA"/>
    </w:rPr>
  </w:style>
  <w:style w:type="character" w:customStyle="1" w:styleId="CommentTextChar">
    <w:name w:val="Comment Text Char"/>
    <w:basedOn w:val="DefaultParagraphFont"/>
    <w:link w:val="CommentText"/>
    <w:uiPriority w:val="99"/>
    <w:semiHidden/>
    <w:rPr>
      <w:rFonts w:ascii="Quattrocento Sans" w:eastAsia="Quattrocento Sans" w:hAnsi="Quattrocento Sans" w:cs="Quattrocento Sans"/>
      <w:color w:val="00000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Quattrocento Sans" w:eastAsia="Quattrocento Sans" w:hAnsi="Quattrocento Sans" w:cs="Quattrocento Sans"/>
      <w:b/>
      <w:bCs/>
      <w:color w:val="000000"/>
      <w:sz w:val="20"/>
      <w:szCs w:val="20"/>
    </w:rPr>
  </w:style>
  <w:style w:type="paragraph" w:styleId="BalloonText">
    <w:name w:val="Balloon Text"/>
    <w:basedOn w:val="Normal"/>
    <w:link w:val="BalloonTextChar"/>
    <w:uiPriority w:val="99"/>
    <w:semiHidden/>
    <w:unhideWhenUsed/>
    <w:rsid w:val="007A0434"/>
    <w:pPr>
      <w:spacing w:after="0"/>
    </w:pPr>
    <w:rPr>
      <w:rFonts w:cs="Segoe UI"/>
      <w:sz w:val="18"/>
      <w:szCs w:val="18"/>
    </w:rPr>
  </w:style>
  <w:style w:type="character" w:customStyle="1" w:styleId="BalloonTextChar">
    <w:name w:val="Balloon Text Char"/>
    <w:basedOn w:val="DefaultParagraphFont"/>
    <w:link w:val="BalloonText"/>
    <w:uiPriority w:val="99"/>
    <w:semiHidden/>
    <w:rsid w:val="007A0434"/>
    <w:rPr>
      <w:rFonts w:ascii="Segoe UI" w:eastAsia="Times New Roman" w:hAnsi="Segoe UI" w:cs="Segoe UI"/>
      <w:sz w:val="18"/>
      <w:szCs w:val="18"/>
      <w:lang w:bidi="en-US"/>
    </w:rPr>
  </w:style>
  <w:style w:type="paragraph" w:styleId="NoSpacing">
    <w:name w:val="No Spacing"/>
    <w:uiPriority w:val="1"/>
    <w:qFormat/>
    <w:rsid w:val="00812CDE"/>
    <w:pPr>
      <w:spacing w:after="0" w:line="240" w:lineRule="auto"/>
    </w:pPr>
    <w:rPr>
      <w:rFonts w:ascii="Segoe UI" w:eastAsia="Times New Roman" w:hAnsi="Segoe UI" w:cs="Times New Roman"/>
      <w:sz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3748">
      <w:bodyDiv w:val="1"/>
      <w:marLeft w:val="0"/>
      <w:marRight w:val="0"/>
      <w:marTop w:val="0"/>
      <w:marBottom w:val="0"/>
      <w:divBdr>
        <w:top w:val="none" w:sz="0" w:space="0" w:color="auto"/>
        <w:left w:val="none" w:sz="0" w:space="0" w:color="auto"/>
        <w:bottom w:val="none" w:sz="0" w:space="0" w:color="auto"/>
        <w:right w:val="none" w:sz="0" w:space="0" w:color="auto"/>
      </w:divBdr>
    </w:div>
    <w:div w:id="6560981">
      <w:bodyDiv w:val="1"/>
      <w:marLeft w:val="0"/>
      <w:marRight w:val="0"/>
      <w:marTop w:val="0"/>
      <w:marBottom w:val="0"/>
      <w:divBdr>
        <w:top w:val="none" w:sz="0" w:space="0" w:color="auto"/>
        <w:left w:val="none" w:sz="0" w:space="0" w:color="auto"/>
        <w:bottom w:val="none" w:sz="0" w:space="0" w:color="auto"/>
        <w:right w:val="none" w:sz="0" w:space="0" w:color="auto"/>
      </w:divBdr>
    </w:div>
    <w:div w:id="15159429">
      <w:bodyDiv w:val="1"/>
      <w:marLeft w:val="0"/>
      <w:marRight w:val="0"/>
      <w:marTop w:val="0"/>
      <w:marBottom w:val="0"/>
      <w:divBdr>
        <w:top w:val="none" w:sz="0" w:space="0" w:color="auto"/>
        <w:left w:val="none" w:sz="0" w:space="0" w:color="auto"/>
        <w:bottom w:val="none" w:sz="0" w:space="0" w:color="auto"/>
        <w:right w:val="none" w:sz="0" w:space="0" w:color="auto"/>
      </w:divBdr>
    </w:div>
    <w:div w:id="24256059">
      <w:bodyDiv w:val="1"/>
      <w:marLeft w:val="0"/>
      <w:marRight w:val="0"/>
      <w:marTop w:val="0"/>
      <w:marBottom w:val="0"/>
      <w:divBdr>
        <w:top w:val="none" w:sz="0" w:space="0" w:color="auto"/>
        <w:left w:val="none" w:sz="0" w:space="0" w:color="auto"/>
        <w:bottom w:val="none" w:sz="0" w:space="0" w:color="auto"/>
        <w:right w:val="none" w:sz="0" w:space="0" w:color="auto"/>
      </w:divBdr>
    </w:div>
    <w:div w:id="111831297">
      <w:bodyDiv w:val="1"/>
      <w:marLeft w:val="0"/>
      <w:marRight w:val="0"/>
      <w:marTop w:val="0"/>
      <w:marBottom w:val="0"/>
      <w:divBdr>
        <w:top w:val="none" w:sz="0" w:space="0" w:color="auto"/>
        <w:left w:val="none" w:sz="0" w:space="0" w:color="auto"/>
        <w:bottom w:val="none" w:sz="0" w:space="0" w:color="auto"/>
        <w:right w:val="none" w:sz="0" w:space="0" w:color="auto"/>
      </w:divBdr>
    </w:div>
    <w:div w:id="114521515">
      <w:bodyDiv w:val="1"/>
      <w:marLeft w:val="0"/>
      <w:marRight w:val="0"/>
      <w:marTop w:val="0"/>
      <w:marBottom w:val="0"/>
      <w:divBdr>
        <w:top w:val="none" w:sz="0" w:space="0" w:color="auto"/>
        <w:left w:val="none" w:sz="0" w:space="0" w:color="auto"/>
        <w:bottom w:val="none" w:sz="0" w:space="0" w:color="auto"/>
        <w:right w:val="none" w:sz="0" w:space="0" w:color="auto"/>
      </w:divBdr>
    </w:div>
    <w:div w:id="133838220">
      <w:bodyDiv w:val="1"/>
      <w:marLeft w:val="0"/>
      <w:marRight w:val="0"/>
      <w:marTop w:val="0"/>
      <w:marBottom w:val="0"/>
      <w:divBdr>
        <w:top w:val="none" w:sz="0" w:space="0" w:color="auto"/>
        <w:left w:val="none" w:sz="0" w:space="0" w:color="auto"/>
        <w:bottom w:val="none" w:sz="0" w:space="0" w:color="auto"/>
        <w:right w:val="none" w:sz="0" w:space="0" w:color="auto"/>
      </w:divBdr>
    </w:div>
    <w:div w:id="153959488">
      <w:bodyDiv w:val="1"/>
      <w:marLeft w:val="0"/>
      <w:marRight w:val="0"/>
      <w:marTop w:val="0"/>
      <w:marBottom w:val="0"/>
      <w:divBdr>
        <w:top w:val="none" w:sz="0" w:space="0" w:color="auto"/>
        <w:left w:val="none" w:sz="0" w:space="0" w:color="auto"/>
        <w:bottom w:val="none" w:sz="0" w:space="0" w:color="auto"/>
        <w:right w:val="none" w:sz="0" w:space="0" w:color="auto"/>
      </w:divBdr>
    </w:div>
    <w:div w:id="160128212">
      <w:bodyDiv w:val="1"/>
      <w:marLeft w:val="0"/>
      <w:marRight w:val="0"/>
      <w:marTop w:val="0"/>
      <w:marBottom w:val="0"/>
      <w:divBdr>
        <w:top w:val="none" w:sz="0" w:space="0" w:color="auto"/>
        <w:left w:val="none" w:sz="0" w:space="0" w:color="auto"/>
        <w:bottom w:val="none" w:sz="0" w:space="0" w:color="auto"/>
        <w:right w:val="none" w:sz="0" w:space="0" w:color="auto"/>
      </w:divBdr>
    </w:div>
    <w:div w:id="230309035">
      <w:bodyDiv w:val="1"/>
      <w:marLeft w:val="0"/>
      <w:marRight w:val="0"/>
      <w:marTop w:val="0"/>
      <w:marBottom w:val="0"/>
      <w:divBdr>
        <w:top w:val="none" w:sz="0" w:space="0" w:color="auto"/>
        <w:left w:val="none" w:sz="0" w:space="0" w:color="auto"/>
        <w:bottom w:val="none" w:sz="0" w:space="0" w:color="auto"/>
        <w:right w:val="none" w:sz="0" w:space="0" w:color="auto"/>
      </w:divBdr>
    </w:div>
    <w:div w:id="241793038">
      <w:bodyDiv w:val="1"/>
      <w:marLeft w:val="0"/>
      <w:marRight w:val="0"/>
      <w:marTop w:val="0"/>
      <w:marBottom w:val="0"/>
      <w:divBdr>
        <w:top w:val="none" w:sz="0" w:space="0" w:color="auto"/>
        <w:left w:val="none" w:sz="0" w:space="0" w:color="auto"/>
        <w:bottom w:val="none" w:sz="0" w:space="0" w:color="auto"/>
        <w:right w:val="none" w:sz="0" w:space="0" w:color="auto"/>
      </w:divBdr>
    </w:div>
    <w:div w:id="261039463">
      <w:bodyDiv w:val="1"/>
      <w:marLeft w:val="0"/>
      <w:marRight w:val="0"/>
      <w:marTop w:val="0"/>
      <w:marBottom w:val="0"/>
      <w:divBdr>
        <w:top w:val="none" w:sz="0" w:space="0" w:color="auto"/>
        <w:left w:val="none" w:sz="0" w:space="0" w:color="auto"/>
        <w:bottom w:val="none" w:sz="0" w:space="0" w:color="auto"/>
        <w:right w:val="none" w:sz="0" w:space="0" w:color="auto"/>
      </w:divBdr>
    </w:div>
    <w:div w:id="278805047">
      <w:bodyDiv w:val="1"/>
      <w:marLeft w:val="0"/>
      <w:marRight w:val="0"/>
      <w:marTop w:val="0"/>
      <w:marBottom w:val="0"/>
      <w:divBdr>
        <w:top w:val="none" w:sz="0" w:space="0" w:color="auto"/>
        <w:left w:val="none" w:sz="0" w:space="0" w:color="auto"/>
        <w:bottom w:val="none" w:sz="0" w:space="0" w:color="auto"/>
        <w:right w:val="none" w:sz="0" w:space="0" w:color="auto"/>
      </w:divBdr>
    </w:div>
    <w:div w:id="279731411">
      <w:bodyDiv w:val="1"/>
      <w:marLeft w:val="0"/>
      <w:marRight w:val="0"/>
      <w:marTop w:val="0"/>
      <w:marBottom w:val="0"/>
      <w:divBdr>
        <w:top w:val="none" w:sz="0" w:space="0" w:color="auto"/>
        <w:left w:val="none" w:sz="0" w:space="0" w:color="auto"/>
        <w:bottom w:val="none" w:sz="0" w:space="0" w:color="auto"/>
        <w:right w:val="none" w:sz="0" w:space="0" w:color="auto"/>
      </w:divBdr>
    </w:div>
    <w:div w:id="289365959">
      <w:bodyDiv w:val="1"/>
      <w:marLeft w:val="0"/>
      <w:marRight w:val="0"/>
      <w:marTop w:val="0"/>
      <w:marBottom w:val="0"/>
      <w:divBdr>
        <w:top w:val="none" w:sz="0" w:space="0" w:color="auto"/>
        <w:left w:val="none" w:sz="0" w:space="0" w:color="auto"/>
        <w:bottom w:val="none" w:sz="0" w:space="0" w:color="auto"/>
        <w:right w:val="none" w:sz="0" w:space="0" w:color="auto"/>
      </w:divBdr>
    </w:div>
    <w:div w:id="319312205">
      <w:bodyDiv w:val="1"/>
      <w:marLeft w:val="0"/>
      <w:marRight w:val="0"/>
      <w:marTop w:val="0"/>
      <w:marBottom w:val="0"/>
      <w:divBdr>
        <w:top w:val="none" w:sz="0" w:space="0" w:color="auto"/>
        <w:left w:val="none" w:sz="0" w:space="0" w:color="auto"/>
        <w:bottom w:val="none" w:sz="0" w:space="0" w:color="auto"/>
        <w:right w:val="none" w:sz="0" w:space="0" w:color="auto"/>
      </w:divBdr>
    </w:div>
    <w:div w:id="323512906">
      <w:bodyDiv w:val="1"/>
      <w:marLeft w:val="0"/>
      <w:marRight w:val="0"/>
      <w:marTop w:val="0"/>
      <w:marBottom w:val="0"/>
      <w:divBdr>
        <w:top w:val="none" w:sz="0" w:space="0" w:color="auto"/>
        <w:left w:val="none" w:sz="0" w:space="0" w:color="auto"/>
        <w:bottom w:val="none" w:sz="0" w:space="0" w:color="auto"/>
        <w:right w:val="none" w:sz="0" w:space="0" w:color="auto"/>
      </w:divBdr>
    </w:div>
    <w:div w:id="352270332">
      <w:bodyDiv w:val="1"/>
      <w:marLeft w:val="0"/>
      <w:marRight w:val="0"/>
      <w:marTop w:val="0"/>
      <w:marBottom w:val="0"/>
      <w:divBdr>
        <w:top w:val="none" w:sz="0" w:space="0" w:color="auto"/>
        <w:left w:val="none" w:sz="0" w:space="0" w:color="auto"/>
        <w:bottom w:val="none" w:sz="0" w:space="0" w:color="auto"/>
        <w:right w:val="none" w:sz="0" w:space="0" w:color="auto"/>
      </w:divBdr>
    </w:div>
    <w:div w:id="376971133">
      <w:bodyDiv w:val="1"/>
      <w:marLeft w:val="0"/>
      <w:marRight w:val="0"/>
      <w:marTop w:val="0"/>
      <w:marBottom w:val="0"/>
      <w:divBdr>
        <w:top w:val="none" w:sz="0" w:space="0" w:color="auto"/>
        <w:left w:val="none" w:sz="0" w:space="0" w:color="auto"/>
        <w:bottom w:val="none" w:sz="0" w:space="0" w:color="auto"/>
        <w:right w:val="none" w:sz="0" w:space="0" w:color="auto"/>
      </w:divBdr>
    </w:div>
    <w:div w:id="399789225">
      <w:bodyDiv w:val="1"/>
      <w:marLeft w:val="0"/>
      <w:marRight w:val="0"/>
      <w:marTop w:val="0"/>
      <w:marBottom w:val="0"/>
      <w:divBdr>
        <w:top w:val="none" w:sz="0" w:space="0" w:color="auto"/>
        <w:left w:val="none" w:sz="0" w:space="0" w:color="auto"/>
        <w:bottom w:val="none" w:sz="0" w:space="0" w:color="auto"/>
        <w:right w:val="none" w:sz="0" w:space="0" w:color="auto"/>
      </w:divBdr>
    </w:div>
    <w:div w:id="403839194">
      <w:bodyDiv w:val="1"/>
      <w:marLeft w:val="0"/>
      <w:marRight w:val="0"/>
      <w:marTop w:val="0"/>
      <w:marBottom w:val="0"/>
      <w:divBdr>
        <w:top w:val="none" w:sz="0" w:space="0" w:color="auto"/>
        <w:left w:val="none" w:sz="0" w:space="0" w:color="auto"/>
        <w:bottom w:val="none" w:sz="0" w:space="0" w:color="auto"/>
        <w:right w:val="none" w:sz="0" w:space="0" w:color="auto"/>
      </w:divBdr>
    </w:div>
    <w:div w:id="413938794">
      <w:bodyDiv w:val="1"/>
      <w:marLeft w:val="0"/>
      <w:marRight w:val="0"/>
      <w:marTop w:val="0"/>
      <w:marBottom w:val="0"/>
      <w:divBdr>
        <w:top w:val="none" w:sz="0" w:space="0" w:color="auto"/>
        <w:left w:val="none" w:sz="0" w:space="0" w:color="auto"/>
        <w:bottom w:val="none" w:sz="0" w:space="0" w:color="auto"/>
        <w:right w:val="none" w:sz="0" w:space="0" w:color="auto"/>
      </w:divBdr>
    </w:div>
    <w:div w:id="414327642">
      <w:bodyDiv w:val="1"/>
      <w:marLeft w:val="0"/>
      <w:marRight w:val="0"/>
      <w:marTop w:val="0"/>
      <w:marBottom w:val="0"/>
      <w:divBdr>
        <w:top w:val="none" w:sz="0" w:space="0" w:color="auto"/>
        <w:left w:val="none" w:sz="0" w:space="0" w:color="auto"/>
        <w:bottom w:val="none" w:sz="0" w:space="0" w:color="auto"/>
        <w:right w:val="none" w:sz="0" w:space="0" w:color="auto"/>
      </w:divBdr>
    </w:div>
    <w:div w:id="459227379">
      <w:bodyDiv w:val="1"/>
      <w:marLeft w:val="0"/>
      <w:marRight w:val="0"/>
      <w:marTop w:val="0"/>
      <w:marBottom w:val="0"/>
      <w:divBdr>
        <w:top w:val="none" w:sz="0" w:space="0" w:color="auto"/>
        <w:left w:val="none" w:sz="0" w:space="0" w:color="auto"/>
        <w:bottom w:val="none" w:sz="0" w:space="0" w:color="auto"/>
        <w:right w:val="none" w:sz="0" w:space="0" w:color="auto"/>
      </w:divBdr>
    </w:div>
    <w:div w:id="477497344">
      <w:bodyDiv w:val="1"/>
      <w:marLeft w:val="0"/>
      <w:marRight w:val="0"/>
      <w:marTop w:val="0"/>
      <w:marBottom w:val="0"/>
      <w:divBdr>
        <w:top w:val="none" w:sz="0" w:space="0" w:color="auto"/>
        <w:left w:val="none" w:sz="0" w:space="0" w:color="auto"/>
        <w:bottom w:val="none" w:sz="0" w:space="0" w:color="auto"/>
        <w:right w:val="none" w:sz="0" w:space="0" w:color="auto"/>
      </w:divBdr>
    </w:div>
    <w:div w:id="484443262">
      <w:bodyDiv w:val="1"/>
      <w:marLeft w:val="0"/>
      <w:marRight w:val="0"/>
      <w:marTop w:val="0"/>
      <w:marBottom w:val="0"/>
      <w:divBdr>
        <w:top w:val="none" w:sz="0" w:space="0" w:color="auto"/>
        <w:left w:val="none" w:sz="0" w:space="0" w:color="auto"/>
        <w:bottom w:val="none" w:sz="0" w:space="0" w:color="auto"/>
        <w:right w:val="none" w:sz="0" w:space="0" w:color="auto"/>
      </w:divBdr>
    </w:div>
    <w:div w:id="512426293">
      <w:bodyDiv w:val="1"/>
      <w:marLeft w:val="0"/>
      <w:marRight w:val="0"/>
      <w:marTop w:val="0"/>
      <w:marBottom w:val="0"/>
      <w:divBdr>
        <w:top w:val="none" w:sz="0" w:space="0" w:color="auto"/>
        <w:left w:val="none" w:sz="0" w:space="0" w:color="auto"/>
        <w:bottom w:val="none" w:sz="0" w:space="0" w:color="auto"/>
        <w:right w:val="none" w:sz="0" w:space="0" w:color="auto"/>
      </w:divBdr>
    </w:div>
    <w:div w:id="514802738">
      <w:bodyDiv w:val="1"/>
      <w:marLeft w:val="0"/>
      <w:marRight w:val="0"/>
      <w:marTop w:val="0"/>
      <w:marBottom w:val="0"/>
      <w:divBdr>
        <w:top w:val="none" w:sz="0" w:space="0" w:color="auto"/>
        <w:left w:val="none" w:sz="0" w:space="0" w:color="auto"/>
        <w:bottom w:val="none" w:sz="0" w:space="0" w:color="auto"/>
        <w:right w:val="none" w:sz="0" w:space="0" w:color="auto"/>
      </w:divBdr>
    </w:div>
    <w:div w:id="515267579">
      <w:bodyDiv w:val="1"/>
      <w:marLeft w:val="0"/>
      <w:marRight w:val="0"/>
      <w:marTop w:val="0"/>
      <w:marBottom w:val="0"/>
      <w:divBdr>
        <w:top w:val="none" w:sz="0" w:space="0" w:color="auto"/>
        <w:left w:val="none" w:sz="0" w:space="0" w:color="auto"/>
        <w:bottom w:val="none" w:sz="0" w:space="0" w:color="auto"/>
        <w:right w:val="none" w:sz="0" w:space="0" w:color="auto"/>
      </w:divBdr>
    </w:div>
    <w:div w:id="521671861">
      <w:bodyDiv w:val="1"/>
      <w:marLeft w:val="0"/>
      <w:marRight w:val="0"/>
      <w:marTop w:val="0"/>
      <w:marBottom w:val="0"/>
      <w:divBdr>
        <w:top w:val="none" w:sz="0" w:space="0" w:color="auto"/>
        <w:left w:val="none" w:sz="0" w:space="0" w:color="auto"/>
        <w:bottom w:val="none" w:sz="0" w:space="0" w:color="auto"/>
        <w:right w:val="none" w:sz="0" w:space="0" w:color="auto"/>
      </w:divBdr>
    </w:div>
    <w:div w:id="526456144">
      <w:bodyDiv w:val="1"/>
      <w:marLeft w:val="0"/>
      <w:marRight w:val="0"/>
      <w:marTop w:val="0"/>
      <w:marBottom w:val="0"/>
      <w:divBdr>
        <w:top w:val="none" w:sz="0" w:space="0" w:color="auto"/>
        <w:left w:val="none" w:sz="0" w:space="0" w:color="auto"/>
        <w:bottom w:val="none" w:sz="0" w:space="0" w:color="auto"/>
        <w:right w:val="none" w:sz="0" w:space="0" w:color="auto"/>
      </w:divBdr>
    </w:div>
    <w:div w:id="536698446">
      <w:bodyDiv w:val="1"/>
      <w:marLeft w:val="0"/>
      <w:marRight w:val="0"/>
      <w:marTop w:val="0"/>
      <w:marBottom w:val="0"/>
      <w:divBdr>
        <w:top w:val="none" w:sz="0" w:space="0" w:color="auto"/>
        <w:left w:val="none" w:sz="0" w:space="0" w:color="auto"/>
        <w:bottom w:val="none" w:sz="0" w:space="0" w:color="auto"/>
        <w:right w:val="none" w:sz="0" w:space="0" w:color="auto"/>
      </w:divBdr>
    </w:div>
    <w:div w:id="560143042">
      <w:bodyDiv w:val="1"/>
      <w:marLeft w:val="0"/>
      <w:marRight w:val="0"/>
      <w:marTop w:val="0"/>
      <w:marBottom w:val="0"/>
      <w:divBdr>
        <w:top w:val="none" w:sz="0" w:space="0" w:color="auto"/>
        <w:left w:val="none" w:sz="0" w:space="0" w:color="auto"/>
        <w:bottom w:val="none" w:sz="0" w:space="0" w:color="auto"/>
        <w:right w:val="none" w:sz="0" w:space="0" w:color="auto"/>
      </w:divBdr>
    </w:div>
    <w:div w:id="573665603">
      <w:bodyDiv w:val="1"/>
      <w:marLeft w:val="0"/>
      <w:marRight w:val="0"/>
      <w:marTop w:val="0"/>
      <w:marBottom w:val="0"/>
      <w:divBdr>
        <w:top w:val="none" w:sz="0" w:space="0" w:color="auto"/>
        <w:left w:val="none" w:sz="0" w:space="0" w:color="auto"/>
        <w:bottom w:val="none" w:sz="0" w:space="0" w:color="auto"/>
        <w:right w:val="none" w:sz="0" w:space="0" w:color="auto"/>
      </w:divBdr>
    </w:div>
    <w:div w:id="576743660">
      <w:bodyDiv w:val="1"/>
      <w:marLeft w:val="0"/>
      <w:marRight w:val="0"/>
      <w:marTop w:val="0"/>
      <w:marBottom w:val="0"/>
      <w:divBdr>
        <w:top w:val="none" w:sz="0" w:space="0" w:color="auto"/>
        <w:left w:val="none" w:sz="0" w:space="0" w:color="auto"/>
        <w:bottom w:val="none" w:sz="0" w:space="0" w:color="auto"/>
        <w:right w:val="none" w:sz="0" w:space="0" w:color="auto"/>
      </w:divBdr>
    </w:div>
    <w:div w:id="624774531">
      <w:bodyDiv w:val="1"/>
      <w:marLeft w:val="0"/>
      <w:marRight w:val="0"/>
      <w:marTop w:val="0"/>
      <w:marBottom w:val="0"/>
      <w:divBdr>
        <w:top w:val="none" w:sz="0" w:space="0" w:color="auto"/>
        <w:left w:val="none" w:sz="0" w:space="0" w:color="auto"/>
        <w:bottom w:val="none" w:sz="0" w:space="0" w:color="auto"/>
        <w:right w:val="none" w:sz="0" w:space="0" w:color="auto"/>
      </w:divBdr>
    </w:div>
    <w:div w:id="635111880">
      <w:bodyDiv w:val="1"/>
      <w:marLeft w:val="0"/>
      <w:marRight w:val="0"/>
      <w:marTop w:val="0"/>
      <w:marBottom w:val="0"/>
      <w:divBdr>
        <w:top w:val="none" w:sz="0" w:space="0" w:color="auto"/>
        <w:left w:val="none" w:sz="0" w:space="0" w:color="auto"/>
        <w:bottom w:val="none" w:sz="0" w:space="0" w:color="auto"/>
        <w:right w:val="none" w:sz="0" w:space="0" w:color="auto"/>
      </w:divBdr>
    </w:div>
    <w:div w:id="660893274">
      <w:bodyDiv w:val="1"/>
      <w:marLeft w:val="0"/>
      <w:marRight w:val="0"/>
      <w:marTop w:val="0"/>
      <w:marBottom w:val="0"/>
      <w:divBdr>
        <w:top w:val="none" w:sz="0" w:space="0" w:color="auto"/>
        <w:left w:val="none" w:sz="0" w:space="0" w:color="auto"/>
        <w:bottom w:val="none" w:sz="0" w:space="0" w:color="auto"/>
        <w:right w:val="none" w:sz="0" w:space="0" w:color="auto"/>
      </w:divBdr>
    </w:div>
    <w:div w:id="662397125">
      <w:bodyDiv w:val="1"/>
      <w:marLeft w:val="0"/>
      <w:marRight w:val="0"/>
      <w:marTop w:val="0"/>
      <w:marBottom w:val="0"/>
      <w:divBdr>
        <w:top w:val="none" w:sz="0" w:space="0" w:color="auto"/>
        <w:left w:val="none" w:sz="0" w:space="0" w:color="auto"/>
        <w:bottom w:val="none" w:sz="0" w:space="0" w:color="auto"/>
        <w:right w:val="none" w:sz="0" w:space="0" w:color="auto"/>
      </w:divBdr>
    </w:div>
    <w:div w:id="663823296">
      <w:bodyDiv w:val="1"/>
      <w:marLeft w:val="0"/>
      <w:marRight w:val="0"/>
      <w:marTop w:val="0"/>
      <w:marBottom w:val="0"/>
      <w:divBdr>
        <w:top w:val="none" w:sz="0" w:space="0" w:color="auto"/>
        <w:left w:val="none" w:sz="0" w:space="0" w:color="auto"/>
        <w:bottom w:val="none" w:sz="0" w:space="0" w:color="auto"/>
        <w:right w:val="none" w:sz="0" w:space="0" w:color="auto"/>
      </w:divBdr>
    </w:div>
    <w:div w:id="740181925">
      <w:bodyDiv w:val="1"/>
      <w:marLeft w:val="0"/>
      <w:marRight w:val="0"/>
      <w:marTop w:val="0"/>
      <w:marBottom w:val="0"/>
      <w:divBdr>
        <w:top w:val="none" w:sz="0" w:space="0" w:color="auto"/>
        <w:left w:val="none" w:sz="0" w:space="0" w:color="auto"/>
        <w:bottom w:val="none" w:sz="0" w:space="0" w:color="auto"/>
        <w:right w:val="none" w:sz="0" w:space="0" w:color="auto"/>
      </w:divBdr>
    </w:div>
    <w:div w:id="749617925">
      <w:bodyDiv w:val="1"/>
      <w:marLeft w:val="0"/>
      <w:marRight w:val="0"/>
      <w:marTop w:val="0"/>
      <w:marBottom w:val="0"/>
      <w:divBdr>
        <w:top w:val="none" w:sz="0" w:space="0" w:color="auto"/>
        <w:left w:val="none" w:sz="0" w:space="0" w:color="auto"/>
        <w:bottom w:val="none" w:sz="0" w:space="0" w:color="auto"/>
        <w:right w:val="none" w:sz="0" w:space="0" w:color="auto"/>
      </w:divBdr>
    </w:div>
    <w:div w:id="770122333">
      <w:bodyDiv w:val="1"/>
      <w:marLeft w:val="0"/>
      <w:marRight w:val="0"/>
      <w:marTop w:val="0"/>
      <w:marBottom w:val="0"/>
      <w:divBdr>
        <w:top w:val="none" w:sz="0" w:space="0" w:color="auto"/>
        <w:left w:val="none" w:sz="0" w:space="0" w:color="auto"/>
        <w:bottom w:val="none" w:sz="0" w:space="0" w:color="auto"/>
        <w:right w:val="none" w:sz="0" w:space="0" w:color="auto"/>
      </w:divBdr>
    </w:div>
    <w:div w:id="771315572">
      <w:bodyDiv w:val="1"/>
      <w:marLeft w:val="0"/>
      <w:marRight w:val="0"/>
      <w:marTop w:val="0"/>
      <w:marBottom w:val="0"/>
      <w:divBdr>
        <w:top w:val="none" w:sz="0" w:space="0" w:color="auto"/>
        <w:left w:val="none" w:sz="0" w:space="0" w:color="auto"/>
        <w:bottom w:val="none" w:sz="0" w:space="0" w:color="auto"/>
        <w:right w:val="none" w:sz="0" w:space="0" w:color="auto"/>
      </w:divBdr>
    </w:div>
    <w:div w:id="786511617">
      <w:bodyDiv w:val="1"/>
      <w:marLeft w:val="0"/>
      <w:marRight w:val="0"/>
      <w:marTop w:val="0"/>
      <w:marBottom w:val="0"/>
      <w:divBdr>
        <w:top w:val="none" w:sz="0" w:space="0" w:color="auto"/>
        <w:left w:val="none" w:sz="0" w:space="0" w:color="auto"/>
        <w:bottom w:val="none" w:sz="0" w:space="0" w:color="auto"/>
        <w:right w:val="none" w:sz="0" w:space="0" w:color="auto"/>
      </w:divBdr>
    </w:div>
    <w:div w:id="926812065">
      <w:bodyDiv w:val="1"/>
      <w:marLeft w:val="0"/>
      <w:marRight w:val="0"/>
      <w:marTop w:val="0"/>
      <w:marBottom w:val="0"/>
      <w:divBdr>
        <w:top w:val="none" w:sz="0" w:space="0" w:color="auto"/>
        <w:left w:val="none" w:sz="0" w:space="0" w:color="auto"/>
        <w:bottom w:val="none" w:sz="0" w:space="0" w:color="auto"/>
        <w:right w:val="none" w:sz="0" w:space="0" w:color="auto"/>
      </w:divBdr>
    </w:div>
    <w:div w:id="931820288">
      <w:bodyDiv w:val="1"/>
      <w:marLeft w:val="0"/>
      <w:marRight w:val="0"/>
      <w:marTop w:val="0"/>
      <w:marBottom w:val="0"/>
      <w:divBdr>
        <w:top w:val="none" w:sz="0" w:space="0" w:color="auto"/>
        <w:left w:val="none" w:sz="0" w:space="0" w:color="auto"/>
        <w:bottom w:val="none" w:sz="0" w:space="0" w:color="auto"/>
        <w:right w:val="none" w:sz="0" w:space="0" w:color="auto"/>
      </w:divBdr>
    </w:div>
    <w:div w:id="961765379">
      <w:bodyDiv w:val="1"/>
      <w:marLeft w:val="0"/>
      <w:marRight w:val="0"/>
      <w:marTop w:val="0"/>
      <w:marBottom w:val="0"/>
      <w:divBdr>
        <w:top w:val="none" w:sz="0" w:space="0" w:color="auto"/>
        <w:left w:val="none" w:sz="0" w:space="0" w:color="auto"/>
        <w:bottom w:val="none" w:sz="0" w:space="0" w:color="auto"/>
        <w:right w:val="none" w:sz="0" w:space="0" w:color="auto"/>
      </w:divBdr>
    </w:div>
    <w:div w:id="962737379">
      <w:bodyDiv w:val="1"/>
      <w:marLeft w:val="0"/>
      <w:marRight w:val="0"/>
      <w:marTop w:val="0"/>
      <w:marBottom w:val="0"/>
      <w:divBdr>
        <w:top w:val="none" w:sz="0" w:space="0" w:color="auto"/>
        <w:left w:val="none" w:sz="0" w:space="0" w:color="auto"/>
        <w:bottom w:val="none" w:sz="0" w:space="0" w:color="auto"/>
        <w:right w:val="none" w:sz="0" w:space="0" w:color="auto"/>
      </w:divBdr>
    </w:div>
    <w:div w:id="976645593">
      <w:bodyDiv w:val="1"/>
      <w:marLeft w:val="0"/>
      <w:marRight w:val="0"/>
      <w:marTop w:val="0"/>
      <w:marBottom w:val="0"/>
      <w:divBdr>
        <w:top w:val="none" w:sz="0" w:space="0" w:color="auto"/>
        <w:left w:val="none" w:sz="0" w:space="0" w:color="auto"/>
        <w:bottom w:val="none" w:sz="0" w:space="0" w:color="auto"/>
        <w:right w:val="none" w:sz="0" w:space="0" w:color="auto"/>
      </w:divBdr>
    </w:div>
    <w:div w:id="1042487208">
      <w:bodyDiv w:val="1"/>
      <w:marLeft w:val="0"/>
      <w:marRight w:val="0"/>
      <w:marTop w:val="0"/>
      <w:marBottom w:val="0"/>
      <w:divBdr>
        <w:top w:val="none" w:sz="0" w:space="0" w:color="auto"/>
        <w:left w:val="none" w:sz="0" w:space="0" w:color="auto"/>
        <w:bottom w:val="none" w:sz="0" w:space="0" w:color="auto"/>
        <w:right w:val="none" w:sz="0" w:space="0" w:color="auto"/>
      </w:divBdr>
    </w:div>
    <w:div w:id="1053313481">
      <w:bodyDiv w:val="1"/>
      <w:marLeft w:val="0"/>
      <w:marRight w:val="0"/>
      <w:marTop w:val="0"/>
      <w:marBottom w:val="0"/>
      <w:divBdr>
        <w:top w:val="none" w:sz="0" w:space="0" w:color="auto"/>
        <w:left w:val="none" w:sz="0" w:space="0" w:color="auto"/>
        <w:bottom w:val="none" w:sz="0" w:space="0" w:color="auto"/>
        <w:right w:val="none" w:sz="0" w:space="0" w:color="auto"/>
      </w:divBdr>
    </w:div>
    <w:div w:id="1106343319">
      <w:bodyDiv w:val="1"/>
      <w:marLeft w:val="0"/>
      <w:marRight w:val="0"/>
      <w:marTop w:val="0"/>
      <w:marBottom w:val="0"/>
      <w:divBdr>
        <w:top w:val="none" w:sz="0" w:space="0" w:color="auto"/>
        <w:left w:val="none" w:sz="0" w:space="0" w:color="auto"/>
        <w:bottom w:val="none" w:sz="0" w:space="0" w:color="auto"/>
        <w:right w:val="none" w:sz="0" w:space="0" w:color="auto"/>
      </w:divBdr>
    </w:div>
    <w:div w:id="1111824900">
      <w:bodyDiv w:val="1"/>
      <w:marLeft w:val="0"/>
      <w:marRight w:val="0"/>
      <w:marTop w:val="0"/>
      <w:marBottom w:val="0"/>
      <w:divBdr>
        <w:top w:val="none" w:sz="0" w:space="0" w:color="auto"/>
        <w:left w:val="none" w:sz="0" w:space="0" w:color="auto"/>
        <w:bottom w:val="none" w:sz="0" w:space="0" w:color="auto"/>
        <w:right w:val="none" w:sz="0" w:space="0" w:color="auto"/>
      </w:divBdr>
    </w:div>
    <w:div w:id="1135835086">
      <w:bodyDiv w:val="1"/>
      <w:marLeft w:val="0"/>
      <w:marRight w:val="0"/>
      <w:marTop w:val="0"/>
      <w:marBottom w:val="0"/>
      <w:divBdr>
        <w:top w:val="none" w:sz="0" w:space="0" w:color="auto"/>
        <w:left w:val="none" w:sz="0" w:space="0" w:color="auto"/>
        <w:bottom w:val="none" w:sz="0" w:space="0" w:color="auto"/>
        <w:right w:val="none" w:sz="0" w:space="0" w:color="auto"/>
      </w:divBdr>
    </w:div>
    <w:div w:id="1137182952">
      <w:bodyDiv w:val="1"/>
      <w:marLeft w:val="0"/>
      <w:marRight w:val="0"/>
      <w:marTop w:val="0"/>
      <w:marBottom w:val="0"/>
      <w:divBdr>
        <w:top w:val="none" w:sz="0" w:space="0" w:color="auto"/>
        <w:left w:val="none" w:sz="0" w:space="0" w:color="auto"/>
        <w:bottom w:val="none" w:sz="0" w:space="0" w:color="auto"/>
        <w:right w:val="none" w:sz="0" w:space="0" w:color="auto"/>
      </w:divBdr>
    </w:div>
    <w:div w:id="1164392548">
      <w:bodyDiv w:val="1"/>
      <w:marLeft w:val="0"/>
      <w:marRight w:val="0"/>
      <w:marTop w:val="0"/>
      <w:marBottom w:val="0"/>
      <w:divBdr>
        <w:top w:val="none" w:sz="0" w:space="0" w:color="auto"/>
        <w:left w:val="none" w:sz="0" w:space="0" w:color="auto"/>
        <w:bottom w:val="none" w:sz="0" w:space="0" w:color="auto"/>
        <w:right w:val="none" w:sz="0" w:space="0" w:color="auto"/>
      </w:divBdr>
    </w:div>
    <w:div w:id="1217860218">
      <w:bodyDiv w:val="1"/>
      <w:marLeft w:val="0"/>
      <w:marRight w:val="0"/>
      <w:marTop w:val="0"/>
      <w:marBottom w:val="0"/>
      <w:divBdr>
        <w:top w:val="none" w:sz="0" w:space="0" w:color="auto"/>
        <w:left w:val="none" w:sz="0" w:space="0" w:color="auto"/>
        <w:bottom w:val="none" w:sz="0" w:space="0" w:color="auto"/>
        <w:right w:val="none" w:sz="0" w:space="0" w:color="auto"/>
      </w:divBdr>
    </w:div>
    <w:div w:id="1238051709">
      <w:bodyDiv w:val="1"/>
      <w:marLeft w:val="0"/>
      <w:marRight w:val="0"/>
      <w:marTop w:val="0"/>
      <w:marBottom w:val="0"/>
      <w:divBdr>
        <w:top w:val="none" w:sz="0" w:space="0" w:color="auto"/>
        <w:left w:val="none" w:sz="0" w:space="0" w:color="auto"/>
        <w:bottom w:val="none" w:sz="0" w:space="0" w:color="auto"/>
        <w:right w:val="none" w:sz="0" w:space="0" w:color="auto"/>
      </w:divBdr>
    </w:div>
    <w:div w:id="1245258309">
      <w:bodyDiv w:val="1"/>
      <w:marLeft w:val="0"/>
      <w:marRight w:val="0"/>
      <w:marTop w:val="0"/>
      <w:marBottom w:val="0"/>
      <w:divBdr>
        <w:top w:val="none" w:sz="0" w:space="0" w:color="auto"/>
        <w:left w:val="none" w:sz="0" w:space="0" w:color="auto"/>
        <w:bottom w:val="none" w:sz="0" w:space="0" w:color="auto"/>
        <w:right w:val="none" w:sz="0" w:space="0" w:color="auto"/>
      </w:divBdr>
    </w:div>
    <w:div w:id="1250506642">
      <w:bodyDiv w:val="1"/>
      <w:marLeft w:val="0"/>
      <w:marRight w:val="0"/>
      <w:marTop w:val="0"/>
      <w:marBottom w:val="0"/>
      <w:divBdr>
        <w:top w:val="none" w:sz="0" w:space="0" w:color="auto"/>
        <w:left w:val="none" w:sz="0" w:space="0" w:color="auto"/>
        <w:bottom w:val="none" w:sz="0" w:space="0" w:color="auto"/>
        <w:right w:val="none" w:sz="0" w:space="0" w:color="auto"/>
      </w:divBdr>
    </w:div>
    <w:div w:id="1256086330">
      <w:bodyDiv w:val="1"/>
      <w:marLeft w:val="0"/>
      <w:marRight w:val="0"/>
      <w:marTop w:val="0"/>
      <w:marBottom w:val="0"/>
      <w:divBdr>
        <w:top w:val="none" w:sz="0" w:space="0" w:color="auto"/>
        <w:left w:val="none" w:sz="0" w:space="0" w:color="auto"/>
        <w:bottom w:val="none" w:sz="0" w:space="0" w:color="auto"/>
        <w:right w:val="none" w:sz="0" w:space="0" w:color="auto"/>
      </w:divBdr>
    </w:div>
    <w:div w:id="1302535334">
      <w:bodyDiv w:val="1"/>
      <w:marLeft w:val="0"/>
      <w:marRight w:val="0"/>
      <w:marTop w:val="0"/>
      <w:marBottom w:val="0"/>
      <w:divBdr>
        <w:top w:val="none" w:sz="0" w:space="0" w:color="auto"/>
        <w:left w:val="none" w:sz="0" w:space="0" w:color="auto"/>
        <w:bottom w:val="none" w:sz="0" w:space="0" w:color="auto"/>
        <w:right w:val="none" w:sz="0" w:space="0" w:color="auto"/>
      </w:divBdr>
    </w:div>
    <w:div w:id="1319579830">
      <w:bodyDiv w:val="1"/>
      <w:marLeft w:val="0"/>
      <w:marRight w:val="0"/>
      <w:marTop w:val="0"/>
      <w:marBottom w:val="0"/>
      <w:divBdr>
        <w:top w:val="none" w:sz="0" w:space="0" w:color="auto"/>
        <w:left w:val="none" w:sz="0" w:space="0" w:color="auto"/>
        <w:bottom w:val="none" w:sz="0" w:space="0" w:color="auto"/>
        <w:right w:val="none" w:sz="0" w:space="0" w:color="auto"/>
      </w:divBdr>
    </w:div>
    <w:div w:id="1344280759">
      <w:bodyDiv w:val="1"/>
      <w:marLeft w:val="0"/>
      <w:marRight w:val="0"/>
      <w:marTop w:val="0"/>
      <w:marBottom w:val="0"/>
      <w:divBdr>
        <w:top w:val="none" w:sz="0" w:space="0" w:color="auto"/>
        <w:left w:val="none" w:sz="0" w:space="0" w:color="auto"/>
        <w:bottom w:val="none" w:sz="0" w:space="0" w:color="auto"/>
        <w:right w:val="none" w:sz="0" w:space="0" w:color="auto"/>
      </w:divBdr>
    </w:div>
    <w:div w:id="1386564961">
      <w:bodyDiv w:val="1"/>
      <w:marLeft w:val="0"/>
      <w:marRight w:val="0"/>
      <w:marTop w:val="0"/>
      <w:marBottom w:val="0"/>
      <w:divBdr>
        <w:top w:val="none" w:sz="0" w:space="0" w:color="auto"/>
        <w:left w:val="none" w:sz="0" w:space="0" w:color="auto"/>
        <w:bottom w:val="none" w:sz="0" w:space="0" w:color="auto"/>
        <w:right w:val="none" w:sz="0" w:space="0" w:color="auto"/>
      </w:divBdr>
    </w:div>
    <w:div w:id="1397242987">
      <w:bodyDiv w:val="1"/>
      <w:marLeft w:val="0"/>
      <w:marRight w:val="0"/>
      <w:marTop w:val="0"/>
      <w:marBottom w:val="0"/>
      <w:divBdr>
        <w:top w:val="none" w:sz="0" w:space="0" w:color="auto"/>
        <w:left w:val="none" w:sz="0" w:space="0" w:color="auto"/>
        <w:bottom w:val="none" w:sz="0" w:space="0" w:color="auto"/>
        <w:right w:val="none" w:sz="0" w:space="0" w:color="auto"/>
      </w:divBdr>
    </w:div>
    <w:div w:id="1419596703">
      <w:bodyDiv w:val="1"/>
      <w:marLeft w:val="0"/>
      <w:marRight w:val="0"/>
      <w:marTop w:val="0"/>
      <w:marBottom w:val="0"/>
      <w:divBdr>
        <w:top w:val="none" w:sz="0" w:space="0" w:color="auto"/>
        <w:left w:val="none" w:sz="0" w:space="0" w:color="auto"/>
        <w:bottom w:val="none" w:sz="0" w:space="0" w:color="auto"/>
        <w:right w:val="none" w:sz="0" w:space="0" w:color="auto"/>
      </w:divBdr>
    </w:div>
    <w:div w:id="1423449993">
      <w:bodyDiv w:val="1"/>
      <w:marLeft w:val="0"/>
      <w:marRight w:val="0"/>
      <w:marTop w:val="0"/>
      <w:marBottom w:val="0"/>
      <w:divBdr>
        <w:top w:val="none" w:sz="0" w:space="0" w:color="auto"/>
        <w:left w:val="none" w:sz="0" w:space="0" w:color="auto"/>
        <w:bottom w:val="none" w:sz="0" w:space="0" w:color="auto"/>
        <w:right w:val="none" w:sz="0" w:space="0" w:color="auto"/>
      </w:divBdr>
    </w:div>
    <w:div w:id="1432623427">
      <w:bodyDiv w:val="1"/>
      <w:marLeft w:val="0"/>
      <w:marRight w:val="0"/>
      <w:marTop w:val="0"/>
      <w:marBottom w:val="0"/>
      <w:divBdr>
        <w:top w:val="none" w:sz="0" w:space="0" w:color="auto"/>
        <w:left w:val="none" w:sz="0" w:space="0" w:color="auto"/>
        <w:bottom w:val="none" w:sz="0" w:space="0" w:color="auto"/>
        <w:right w:val="none" w:sz="0" w:space="0" w:color="auto"/>
      </w:divBdr>
    </w:div>
    <w:div w:id="1436242657">
      <w:bodyDiv w:val="1"/>
      <w:marLeft w:val="0"/>
      <w:marRight w:val="0"/>
      <w:marTop w:val="0"/>
      <w:marBottom w:val="0"/>
      <w:divBdr>
        <w:top w:val="none" w:sz="0" w:space="0" w:color="auto"/>
        <w:left w:val="none" w:sz="0" w:space="0" w:color="auto"/>
        <w:bottom w:val="none" w:sz="0" w:space="0" w:color="auto"/>
        <w:right w:val="none" w:sz="0" w:space="0" w:color="auto"/>
      </w:divBdr>
    </w:div>
    <w:div w:id="1484810976">
      <w:bodyDiv w:val="1"/>
      <w:marLeft w:val="0"/>
      <w:marRight w:val="0"/>
      <w:marTop w:val="0"/>
      <w:marBottom w:val="0"/>
      <w:divBdr>
        <w:top w:val="none" w:sz="0" w:space="0" w:color="auto"/>
        <w:left w:val="none" w:sz="0" w:space="0" w:color="auto"/>
        <w:bottom w:val="none" w:sz="0" w:space="0" w:color="auto"/>
        <w:right w:val="none" w:sz="0" w:space="0" w:color="auto"/>
      </w:divBdr>
    </w:div>
    <w:div w:id="1488354635">
      <w:bodyDiv w:val="1"/>
      <w:marLeft w:val="0"/>
      <w:marRight w:val="0"/>
      <w:marTop w:val="0"/>
      <w:marBottom w:val="0"/>
      <w:divBdr>
        <w:top w:val="none" w:sz="0" w:space="0" w:color="auto"/>
        <w:left w:val="none" w:sz="0" w:space="0" w:color="auto"/>
        <w:bottom w:val="none" w:sz="0" w:space="0" w:color="auto"/>
        <w:right w:val="none" w:sz="0" w:space="0" w:color="auto"/>
      </w:divBdr>
    </w:div>
    <w:div w:id="1597441141">
      <w:bodyDiv w:val="1"/>
      <w:marLeft w:val="0"/>
      <w:marRight w:val="0"/>
      <w:marTop w:val="0"/>
      <w:marBottom w:val="0"/>
      <w:divBdr>
        <w:top w:val="none" w:sz="0" w:space="0" w:color="auto"/>
        <w:left w:val="none" w:sz="0" w:space="0" w:color="auto"/>
        <w:bottom w:val="none" w:sz="0" w:space="0" w:color="auto"/>
        <w:right w:val="none" w:sz="0" w:space="0" w:color="auto"/>
      </w:divBdr>
    </w:div>
    <w:div w:id="1625454335">
      <w:bodyDiv w:val="1"/>
      <w:marLeft w:val="0"/>
      <w:marRight w:val="0"/>
      <w:marTop w:val="0"/>
      <w:marBottom w:val="0"/>
      <w:divBdr>
        <w:top w:val="none" w:sz="0" w:space="0" w:color="auto"/>
        <w:left w:val="none" w:sz="0" w:space="0" w:color="auto"/>
        <w:bottom w:val="none" w:sz="0" w:space="0" w:color="auto"/>
        <w:right w:val="none" w:sz="0" w:space="0" w:color="auto"/>
      </w:divBdr>
    </w:div>
    <w:div w:id="1659578725">
      <w:bodyDiv w:val="1"/>
      <w:marLeft w:val="0"/>
      <w:marRight w:val="0"/>
      <w:marTop w:val="0"/>
      <w:marBottom w:val="0"/>
      <w:divBdr>
        <w:top w:val="none" w:sz="0" w:space="0" w:color="auto"/>
        <w:left w:val="none" w:sz="0" w:space="0" w:color="auto"/>
        <w:bottom w:val="none" w:sz="0" w:space="0" w:color="auto"/>
        <w:right w:val="none" w:sz="0" w:space="0" w:color="auto"/>
      </w:divBdr>
    </w:div>
    <w:div w:id="1686980573">
      <w:bodyDiv w:val="1"/>
      <w:marLeft w:val="0"/>
      <w:marRight w:val="0"/>
      <w:marTop w:val="0"/>
      <w:marBottom w:val="0"/>
      <w:divBdr>
        <w:top w:val="none" w:sz="0" w:space="0" w:color="auto"/>
        <w:left w:val="none" w:sz="0" w:space="0" w:color="auto"/>
        <w:bottom w:val="none" w:sz="0" w:space="0" w:color="auto"/>
        <w:right w:val="none" w:sz="0" w:space="0" w:color="auto"/>
      </w:divBdr>
    </w:div>
    <w:div w:id="1707171695">
      <w:bodyDiv w:val="1"/>
      <w:marLeft w:val="0"/>
      <w:marRight w:val="0"/>
      <w:marTop w:val="0"/>
      <w:marBottom w:val="0"/>
      <w:divBdr>
        <w:top w:val="none" w:sz="0" w:space="0" w:color="auto"/>
        <w:left w:val="none" w:sz="0" w:space="0" w:color="auto"/>
        <w:bottom w:val="none" w:sz="0" w:space="0" w:color="auto"/>
        <w:right w:val="none" w:sz="0" w:space="0" w:color="auto"/>
      </w:divBdr>
    </w:div>
    <w:div w:id="1727490442">
      <w:bodyDiv w:val="1"/>
      <w:marLeft w:val="0"/>
      <w:marRight w:val="0"/>
      <w:marTop w:val="0"/>
      <w:marBottom w:val="0"/>
      <w:divBdr>
        <w:top w:val="none" w:sz="0" w:space="0" w:color="auto"/>
        <w:left w:val="none" w:sz="0" w:space="0" w:color="auto"/>
        <w:bottom w:val="none" w:sz="0" w:space="0" w:color="auto"/>
        <w:right w:val="none" w:sz="0" w:space="0" w:color="auto"/>
      </w:divBdr>
    </w:div>
    <w:div w:id="1752004737">
      <w:bodyDiv w:val="1"/>
      <w:marLeft w:val="0"/>
      <w:marRight w:val="0"/>
      <w:marTop w:val="0"/>
      <w:marBottom w:val="0"/>
      <w:divBdr>
        <w:top w:val="none" w:sz="0" w:space="0" w:color="auto"/>
        <w:left w:val="none" w:sz="0" w:space="0" w:color="auto"/>
        <w:bottom w:val="none" w:sz="0" w:space="0" w:color="auto"/>
        <w:right w:val="none" w:sz="0" w:space="0" w:color="auto"/>
      </w:divBdr>
    </w:div>
    <w:div w:id="1819301702">
      <w:bodyDiv w:val="1"/>
      <w:marLeft w:val="0"/>
      <w:marRight w:val="0"/>
      <w:marTop w:val="0"/>
      <w:marBottom w:val="0"/>
      <w:divBdr>
        <w:top w:val="none" w:sz="0" w:space="0" w:color="auto"/>
        <w:left w:val="none" w:sz="0" w:space="0" w:color="auto"/>
        <w:bottom w:val="none" w:sz="0" w:space="0" w:color="auto"/>
        <w:right w:val="none" w:sz="0" w:space="0" w:color="auto"/>
      </w:divBdr>
    </w:div>
    <w:div w:id="1823307702">
      <w:bodyDiv w:val="1"/>
      <w:marLeft w:val="0"/>
      <w:marRight w:val="0"/>
      <w:marTop w:val="0"/>
      <w:marBottom w:val="0"/>
      <w:divBdr>
        <w:top w:val="none" w:sz="0" w:space="0" w:color="auto"/>
        <w:left w:val="none" w:sz="0" w:space="0" w:color="auto"/>
        <w:bottom w:val="none" w:sz="0" w:space="0" w:color="auto"/>
        <w:right w:val="none" w:sz="0" w:space="0" w:color="auto"/>
      </w:divBdr>
    </w:div>
    <w:div w:id="1891767178">
      <w:bodyDiv w:val="1"/>
      <w:marLeft w:val="0"/>
      <w:marRight w:val="0"/>
      <w:marTop w:val="0"/>
      <w:marBottom w:val="0"/>
      <w:divBdr>
        <w:top w:val="none" w:sz="0" w:space="0" w:color="auto"/>
        <w:left w:val="none" w:sz="0" w:space="0" w:color="auto"/>
        <w:bottom w:val="none" w:sz="0" w:space="0" w:color="auto"/>
        <w:right w:val="none" w:sz="0" w:space="0" w:color="auto"/>
      </w:divBdr>
    </w:div>
    <w:div w:id="1903100836">
      <w:bodyDiv w:val="1"/>
      <w:marLeft w:val="0"/>
      <w:marRight w:val="0"/>
      <w:marTop w:val="0"/>
      <w:marBottom w:val="0"/>
      <w:divBdr>
        <w:top w:val="none" w:sz="0" w:space="0" w:color="auto"/>
        <w:left w:val="none" w:sz="0" w:space="0" w:color="auto"/>
        <w:bottom w:val="none" w:sz="0" w:space="0" w:color="auto"/>
        <w:right w:val="none" w:sz="0" w:space="0" w:color="auto"/>
      </w:divBdr>
    </w:div>
    <w:div w:id="1935942235">
      <w:bodyDiv w:val="1"/>
      <w:marLeft w:val="0"/>
      <w:marRight w:val="0"/>
      <w:marTop w:val="0"/>
      <w:marBottom w:val="0"/>
      <w:divBdr>
        <w:top w:val="none" w:sz="0" w:space="0" w:color="auto"/>
        <w:left w:val="none" w:sz="0" w:space="0" w:color="auto"/>
        <w:bottom w:val="none" w:sz="0" w:space="0" w:color="auto"/>
        <w:right w:val="none" w:sz="0" w:space="0" w:color="auto"/>
      </w:divBdr>
    </w:div>
    <w:div w:id="1954244162">
      <w:bodyDiv w:val="1"/>
      <w:marLeft w:val="0"/>
      <w:marRight w:val="0"/>
      <w:marTop w:val="0"/>
      <w:marBottom w:val="0"/>
      <w:divBdr>
        <w:top w:val="none" w:sz="0" w:space="0" w:color="auto"/>
        <w:left w:val="none" w:sz="0" w:space="0" w:color="auto"/>
        <w:bottom w:val="none" w:sz="0" w:space="0" w:color="auto"/>
        <w:right w:val="none" w:sz="0" w:space="0" w:color="auto"/>
      </w:divBdr>
    </w:div>
    <w:div w:id="1985116697">
      <w:bodyDiv w:val="1"/>
      <w:marLeft w:val="0"/>
      <w:marRight w:val="0"/>
      <w:marTop w:val="0"/>
      <w:marBottom w:val="0"/>
      <w:divBdr>
        <w:top w:val="none" w:sz="0" w:space="0" w:color="auto"/>
        <w:left w:val="none" w:sz="0" w:space="0" w:color="auto"/>
        <w:bottom w:val="none" w:sz="0" w:space="0" w:color="auto"/>
        <w:right w:val="none" w:sz="0" w:space="0" w:color="auto"/>
      </w:divBdr>
    </w:div>
    <w:div w:id="1988166115">
      <w:bodyDiv w:val="1"/>
      <w:marLeft w:val="0"/>
      <w:marRight w:val="0"/>
      <w:marTop w:val="0"/>
      <w:marBottom w:val="0"/>
      <w:divBdr>
        <w:top w:val="none" w:sz="0" w:space="0" w:color="auto"/>
        <w:left w:val="none" w:sz="0" w:space="0" w:color="auto"/>
        <w:bottom w:val="none" w:sz="0" w:space="0" w:color="auto"/>
        <w:right w:val="none" w:sz="0" w:space="0" w:color="auto"/>
      </w:divBdr>
    </w:div>
    <w:div w:id="2046714142">
      <w:bodyDiv w:val="1"/>
      <w:marLeft w:val="0"/>
      <w:marRight w:val="0"/>
      <w:marTop w:val="0"/>
      <w:marBottom w:val="0"/>
      <w:divBdr>
        <w:top w:val="none" w:sz="0" w:space="0" w:color="auto"/>
        <w:left w:val="none" w:sz="0" w:space="0" w:color="auto"/>
        <w:bottom w:val="none" w:sz="0" w:space="0" w:color="auto"/>
        <w:right w:val="none" w:sz="0" w:space="0" w:color="auto"/>
      </w:divBdr>
    </w:div>
    <w:div w:id="2064982460">
      <w:bodyDiv w:val="1"/>
      <w:marLeft w:val="0"/>
      <w:marRight w:val="0"/>
      <w:marTop w:val="0"/>
      <w:marBottom w:val="0"/>
      <w:divBdr>
        <w:top w:val="none" w:sz="0" w:space="0" w:color="auto"/>
        <w:left w:val="none" w:sz="0" w:space="0" w:color="auto"/>
        <w:bottom w:val="none" w:sz="0" w:space="0" w:color="auto"/>
        <w:right w:val="none" w:sz="0" w:space="0" w:color="auto"/>
      </w:divBdr>
    </w:div>
    <w:div w:id="2088309051">
      <w:bodyDiv w:val="1"/>
      <w:marLeft w:val="0"/>
      <w:marRight w:val="0"/>
      <w:marTop w:val="0"/>
      <w:marBottom w:val="0"/>
      <w:divBdr>
        <w:top w:val="none" w:sz="0" w:space="0" w:color="auto"/>
        <w:left w:val="none" w:sz="0" w:space="0" w:color="auto"/>
        <w:bottom w:val="none" w:sz="0" w:space="0" w:color="auto"/>
        <w:right w:val="none" w:sz="0" w:space="0" w:color="auto"/>
      </w:divBdr>
    </w:div>
    <w:div w:id="2095543118">
      <w:bodyDiv w:val="1"/>
      <w:marLeft w:val="0"/>
      <w:marRight w:val="0"/>
      <w:marTop w:val="0"/>
      <w:marBottom w:val="0"/>
      <w:divBdr>
        <w:top w:val="none" w:sz="0" w:space="0" w:color="auto"/>
        <w:left w:val="none" w:sz="0" w:space="0" w:color="auto"/>
        <w:bottom w:val="none" w:sz="0" w:space="0" w:color="auto"/>
        <w:right w:val="none" w:sz="0" w:space="0" w:color="auto"/>
      </w:divBdr>
    </w:div>
    <w:div w:id="2101635002">
      <w:bodyDiv w:val="1"/>
      <w:marLeft w:val="0"/>
      <w:marRight w:val="0"/>
      <w:marTop w:val="0"/>
      <w:marBottom w:val="0"/>
      <w:divBdr>
        <w:top w:val="none" w:sz="0" w:space="0" w:color="auto"/>
        <w:left w:val="none" w:sz="0" w:space="0" w:color="auto"/>
        <w:bottom w:val="none" w:sz="0" w:space="0" w:color="auto"/>
        <w:right w:val="none" w:sz="0" w:space="0" w:color="auto"/>
      </w:divBdr>
    </w:div>
    <w:div w:id="2110853567">
      <w:bodyDiv w:val="1"/>
      <w:marLeft w:val="0"/>
      <w:marRight w:val="0"/>
      <w:marTop w:val="0"/>
      <w:marBottom w:val="0"/>
      <w:divBdr>
        <w:top w:val="none" w:sz="0" w:space="0" w:color="auto"/>
        <w:left w:val="none" w:sz="0" w:space="0" w:color="auto"/>
        <w:bottom w:val="none" w:sz="0" w:space="0" w:color="auto"/>
        <w:right w:val="none" w:sz="0" w:space="0" w:color="auto"/>
      </w:divBdr>
    </w:div>
    <w:div w:id="2116361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11/relationships/people" Target="peop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5E1E903C9F04D2D9C09D4A34D9380D3"/>
        <w:category>
          <w:name w:val="General"/>
          <w:gallery w:val="placeholder"/>
        </w:category>
        <w:types>
          <w:type w:val="bbPlcHdr"/>
        </w:types>
        <w:behaviors>
          <w:behavior w:val="content"/>
        </w:behaviors>
        <w:guid w:val="{F2DE3B9A-D63C-4D04-9B85-52568AB68E45}"/>
      </w:docPartPr>
      <w:docPartBody>
        <w:p w:rsidR="00BD65DF" w:rsidRDefault="00927EA2">
          <w:r w:rsidRPr="00D05A37">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Quattrocento Sans">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EA2"/>
    <w:rsid w:val="00056E1C"/>
    <w:rsid w:val="00927EA2"/>
    <w:rsid w:val="00A80CEA"/>
    <w:rsid w:val="00BC5EF0"/>
    <w:rsid w:val="00BD3146"/>
    <w:rsid w:val="00BD65DF"/>
    <w:rsid w:val="00FC50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7EA2"/>
    <w:rPr>
      <w:color w:val="808080"/>
    </w:rPr>
  </w:style>
  <w:style w:type="paragraph" w:customStyle="1" w:styleId="CB7D324A816E430D8E55BFE0349A8CF7">
    <w:name w:val="CB7D324A816E430D8E55BFE0349A8CF7"/>
    <w:rsid w:val="00927EA2"/>
  </w:style>
  <w:style w:type="paragraph" w:customStyle="1" w:styleId="BB5AA01A84A14D1181A5D8ED365A8937">
    <w:name w:val="BB5AA01A84A14D1181A5D8ED365A8937"/>
    <w:rsid w:val="00927EA2"/>
  </w:style>
  <w:style w:type="paragraph" w:customStyle="1" w:styleId="C049C8A6F720482F8BBEEDBB75CE549D">
    <w:name w:val="C049C8A6F720482F8BBEEDBB75CE549D"/>
    <w:rsid w:val="00927EA2"/>
  </w:style>
  <w:style w:type="paragraph" w:customStyle="1" w:styleId="FB55E31A970946F6847C74324F76BF22">
    <w:name w:val="FB55E31A970946F6847C74324F76BF22"/>
    <w:rsid w:val="00927E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2015-12-09T00:00:00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Yik15</b:Tag>
    <b:SourceType>ElectronicSource</b:SourceType>
    <b:Guid>{09C9B36D-7230-4DE8-82DE-842B3456F9F7}</b:Guid>
    <b:Title>Yik Yak - Your Local Feed</b:Title>
    <b:Year>2015</b:Year>
    <b:Author>
      <b:Author>
        <b:Corporate>Yik Yak LLC</b:Corporate>
      </b:Author>
    </b:Author>
    <b:RefOrder>14</b:RefOrder>
  </b:Source>
  <b:Source>
    <b:Tag>App15</b:Tag>
    <b:SourceType>DocumentFromInternetSite</b:SourceType>
    <b:Guid>{5C93E345-BF21-487C-9388-F3D7E008F338}</b:Guid>
    <b:Title>Designing for iOS</b:Title>
    <b:Year>2015</b:Year>
    <b:Author>
      <b:Author>
        <b:Corporate>Apple Inc.</b:Corporate>
      </b:Author>
    </b:Author>
    <b:URL>https://developer.apple.com/library/ios/documentation/UserExperience/Conceptual/MobileHIG/</b:URL>
    <b:RefOrder>1</b:RefOrder>
  </b:Source>
  <b:Source>
    <b:Tag>App151</b:Tag>
    <b:SourceType>DocumentFromInternetSite</b:SourceType>
    <b:Guid>{76C45968-7CC6-401A-B02A-B519DA40A304}</b:Guid>
    <b:Author>
      <b:Author>
        <b:Corporate>Apple Inc.</b:Corporate>
      </b:Author>
    </b:Author>
    <b:Title>Maps for Developers</b:Title>
    <b:Year>2015</b:Year>
    <b:URL>https://developer.apple.com/maps/ </b:URL>
    <b:RefOrder>2</b:RefOrder>
  </b:Source>
  <b:Source>
    <b:Tag>Jai12</b:Tag>
    <b:SourceType>JournalArticle</b:SourceType>
    <b:Guid>{9B7BBBA2-C64D-4B95-854F-67A0E40D9E26}</b:Guid>
    <b:Title>Addressing Security and Privacy Risks in Mobile Applications</b:Title>
    <b:Year>2012</b:Year>
    <b:JournalName>IT Professional</b:JournalName>
    <b:Pages>28-33</b:Pages>
    <b:Volume>14</b:Volume>
    <b:Issue>5</b:Issue>
    <b:Author>
      <b:Author>
        <b:NameList>
          <b:Person>
            <b:Last>Jain</b:Last>
            <b:First>A</b:First>
          </b:Person>
          <b:Person>
            <b:Last>Shanbhag</b:Last>
            <b:First>D</b:First>
          </b:Person>
        </b:NameList>
      </b:Author>
    </b:Author>
    <b:RefOrder>40</b:RefOrder>
  </b:Source>
  <b:Source>
    <b:Tag>Ube15</b:Tag>
    <b:SourceType>InternetSite</b:SourceType>
    <b:Guid>{F6C59D36-3CBA-4388-93F3-638E011A57B4}</b:Guid>
    <b:Title>Uber</b:Title>
    <b:Year>2015</b:Year>
    <b:Publisher>Uber Technologies Inc.</b:Publisher>
    <b:URL>https://www.uber.com/</b:URL>
    <b:Author>
      <b:Author>
        <b:Corporate>Uber Technologies Inc.</b:Corporate>
      </b:Author>
    </b:Author>
    <b:RefOrder>6</b:RefOrder>
  </b:Source>
  <b:Source>
    <b:Tag>Gru14</b:Tag>
    <b:SourceType>InternetSite</b:SourceType>
    <b:Guid>{E528E7F0-2D4B-4B57-8D8A-8BD77A16E3D8}</b:Guid>
    <b:Author>
      <b:Author>
        <b:Corporate>GrubHub Inc.</b:Corporate>
      </b:Author>
    </b:Author>
    <b:Title>GrubHub Food Delivery &amp; Takeout</b:Title>
    <b:Year>2014</b:Year>
    <b:URL>https://www.grubhub.com/</b:URL>
    <b:RefOrder>7</b:RefOrder>
  </b:Source>
  <b:Source>
    <b:Tag>Str15</b:Tag>
    <b:SourceType>InternetSite</b:SourceType>
    <b:Guid>{DE03F07D-3E55-4AE0-81B6-AA4E819492DA}</b:Guid>
    <b:Title>Stripe</b:Title>
    <b:Year>2015</b:Year>
    <b:URL>https://stripe.com</b:URL>
    <b:Author>
      <b:Author>
        <b:Corporate>Stripe</b:Corporate>
      </b:Author>
    </b:Author>
    <b:RefOrder>20</b:RefOrder>
  </b:Source>
  <b:Source>
    <b:Tag>Pay15</b:Tag>
    <b:SourceType>InternetSite</b:SourceType>
    <b:Guid>{28B2CF53-EFC5-4AFB-9B79-C80DC873BE8A}</b:Guid>
    <b:Author>
      <b:Author>
        <b:Corporate>Paypal Holdings Inc.</b:Corporate>
      </b:Author>
    </b:Author>
    <b:Title>PayPal</b:Title>
    <b:Year>2015</b:Year>
    <b:URL>https://www.paypal.com/home</b:URL>
    <b:RefOrder>21</b:RefOrder>
  </b:Source>
  <b:Source>
    <b:Tag>Sel13</b:Tag>
    <b:SourceType>JournalArticle</b:SourceType>
    <b:Guid>{DC174944-83A3-4EC7-8E42-D11A9DD1F544}</b:Guid>
    <b:Title>Legal And Ethical Responsibilities In Mobile Payment Privacy</b:Title>
    <b:Year>2013</b:Year>
    <b:Month>June</b:Month>
    <b:URL>http://www.ijstr.org/final-print/june2013/Legal-And-Ethical-Responsibilities-In-Mobile-Payment-Privacy.pdf</b:URL>
    <b:JournalName>International Journal of Scientific &amp; Technology Research</b:JournalName>
    <b:Volume>2</b:Volume>
    <b:Issue>6</b:Issue>
    <b:Author>
      <b:Author>
        <b:NameList>
          <b:Person>
            <b:Last>Selvadurai</b:Last>
            <b:First>John</b:First>
          </b:Person>
        </b:NameList>
      </b:Author>
    </b:Author>
    <b:RefOrder>22</b:RefOrder>
  </b:Source>
  <b:Source>
    <b:Tag>App153</b:Tag>
    <b:SourceType>DocumentFromInternetSite</b:SourceType>
    <b:Guid>{2FE9C206-1ABA-4949-B6AB-CE0AFFA401FD}</b:Guid>
    <b:Title>Design Principles</b:Title>
    <b:Year>2015</b:Year>
    <b:Author>
      <b:Author>
        <b:Corporate>Apple Inc.</b:Corporate>
      </b:Author>
    </b:Author>
    <b:URL>https://developer.apple.com/library/ios/documentation/UserExperience/Conceptual/MobileHIG/Principles.html</b:URL>
    <b:RefOrder>3</b:RefOrder>
  </b:Source>
  <b:Source>
    <b:Tag>Sia03</b:Tag>
    <b:SourceType>JournalArticle</b:SourceType>
    <b:Guid>{DE1F99D4-B827-4A0E-98F6-A3C0E8942075}</b:Guid>
    <b:Title>Building Customer Trust in Mobile Commerce</b:Title>
    <b:Year>2003</b:Year>
    <b:PeriodicalTitle>Communications of the ACM</b:PeriodicalTitle>
    <b:JournalName>Communications of the ACM</b:JournalName>
    <b:Volume>46</b:Volume>
    <b:Issue>4</b:Issue>
    <b:Author>
      <b:Author>
        <b:NameList>
          <b:Person>
            <b:Last>Siau</b:Last>
            <b:First>Keng</b:First>
          </b:Person>
          <b:Person>
            <b:Last>Shen</b:Last>
            <b:First>Zixing</b:First>
          </b:Person>
        </b:NameList>
      </b:Author>
    </b:Author>
    <b:RefOrder>23</b:RefOrder>
  </b:Source>
  <b:Source>
    <b:Tag>Sea15</b:Tag>
    <b:SourceType>InternetSite</b:SourceType>
    <b:Guid>{F201DA96-8331-4AED-A405-8F94FCCCA81C}</b:Guid>
    <b:Title>Seamless</b:Title>
    <b:Year>2015</b:Year>
    <b:Author>
      <b:Author>
        <b:Corporate>Seamless North America LLC</b:Corporate>
      </b:Author>
    </b:Author>
    <b:URL>https://itunes.apple.com/us/app/seamless-free-food-delivery/id381840917?mt=8</b:URL>
    <b:RefOrder>13</b:RefOrder>
  </b:Source>
  <b:Source>
    <b:Tag>Alo15</b:Tag>
    <b:SourceType>Report</b:SourceType>
    <b:Guid>{A809977D-EAA1-4AEC-8018-45F6B89374FB}</b:Guid>
    <b:Title>Commoditized Workers: The Rising of On-Demand Work, A Case Study Research on a Set of Online Platforms and Apps</b:Title>
    <b:Year>2015</b:Year>
    <b:Publisher>Bocconi University</b:Publisher>
    <b:City>Milano Italy</b:City>
    <b:Author>
      <b:Author>
        <b:NameList>
          <b:Person>
            <b:Last>Aloisi</b:Last>
            <b:First>Antonio</b:First>
          </b:Person>
        </b:NameList>
      </b:Author>
    </b:Author>
    <b:URL>http://ssrn.com/abstract=2637485</b:URL>
    <b:RefOrder>5</b:RefOrder>
  </b:Source>
  <b:Source>
    <b:Tag>Tar03</b:Tag>
    <b:SourceType>JournalArticle</b:SourceType>
    <b:Guid>{009D0A5D-BD29-426E-AA57-2F0083872F51}</b:Guid>
    <b:Title>Designing Mobile Commerce Applications</b:Title>
    <b:Year>2003</b:Year>
    <b:Pages>57-60</b:Pages>
    <b:JournalName>Communications of the ACM</b:JournalName>
    <b:Volume>46</b:Volume>
    <b:Issue>12</b:Issue>
    <b:Author>
      <b:Author>
        <b:NameList>
          <b:Person>
            <b:Last>Tarasewich</b:Last>
            <b:First>Peter</b:First>
          </b:Person>
        </b:NameList>
      </b:Author>
    </b:Author>
    <b:RefOrder>24</b:RefOrder>
  </b:Source>
  <b:Source>
    <b:Tag>Ven03</b:Tag>
    <b:SourceType>JournalArticle</b:SourceType>
    <b:Guid>{39AB274D-E1FD-44F5-8241-377A9174E3EA}</b:Guid>
    <b:Title>Understanding Usability in Mobile Commerce</b:Title>
    <b:JournalName>Communications of the ACM</b:JournalName>
    <b:Year>2003</b:Year>
    <b:Pages>53-56</b:Pages>
    <b:Volume>46</b:Volume>
    <b:Issue>12</b:Issue>
    <b:Author>
      <b:Author>
        <b:NameList>
          <b:Person>
            <b:Last>Venkatesh</b:Last>
            <b:First>Viswanath</b:First>
          </b:Person>
          <b:Person>
            <b:Last>Ramesh</b:Last>
            <b:First>V</b:First>
          </b:Person>
          <b:Person>
            <b:Last>Massey</b:Last>
            <b:Middle>P</b:Middle>
            <b:First>Anne</b:First>
          </b:Person>
        </b:NameList>
      </b:Author>
    </b:Author>
    <b:URL>http://202.120.224.199/picture/article/217/57/89/b0edb649422587f87d5e7abbb80c/12d98ba9-6b86-4a0f-8763-4915201f76d9.pdf</b:URL>
    <b:RefOrder>25</b:RefOrder>
  </b:Source>
  <b:Source>
    <b:Tag>Dom15</b:Tag>
    <b:SourceType>InternetSite</b:SourceType>
    <b:Guid>{D0B64648-2E41-4BBD-A5E1-AE74BFA570CF}</b:Guid>
    <b:Title>Domino's Pizza</b:Title>
    <b:Year>2015</b:Year>
    <b:Author>
      <b:Author>
        <b:Corporate>Domino's Pizza Inc.</b:Corporate>
      </b:Author>
    </b:Author>
    <b:URL>https://www.dominos.com/en/about-pizza/online-delivery/</b:URL>
    <b:RefOrder>10</b:RefOrder>
  </b:Source>
  <b:Source>
    <b:Tag>Ube151</b:Tag>
    <b:SourceType>InternetSite</b:SourceType>
    <b:Guid>{3564333A-D255-4A24-9999-844782C630C5}</b:Guid>
    <b:Author>
      <b:Author>
        <b:Corporate>Uber Technologies Inc.</b:Corporate>
      </b:Author>
    </b:Author>
    <b:Title>Uber Eats</b:Title>
    <b:Year>2015</b:Year>
    <b:URL>http://ubereats.com/eats/</b:URL>
    <b:RefOrder>11</b:RefOrder>
  </b:Source>
  <b:Source>
    <b:Tag>Sta15</b:Tag>
    <b:SourceType>InternetSite</b:SourceType>
    <b:Guid>{CD799AB9-415C-462F-9739-FD23E312D93D}</b:Guid>
    <b:Author>
      <b:Author>
        <b:Corporate>Starbucks Corporation</b:Corporate>
      </b:Author>
    </b:Author>
    <b:Title>Starbucks</b:Title>
    <b:Year>2015</b:Year>
    <b:URL>http://www.starbucks.com/coffeehouse/mobile-apps</b:URL>
    <b:RefOrder>12</b:RefOrder>
  </b:Source>
  <b:Source>
    <b:Tag>Sco14</b:Tag>
    <b:SourceType>Patent</b:SourceType>
    <b:Guid>{DDA23D00-6C5C-4C4C-AD40-3F848C71169C}</b:Guid>
    <b:Title>Utility for creating heatmaps for the study of competitive advantage in the restaurant marketplace</b:Title>
    <b:Year>2014</b:Year>
    <b:Month>November</b:Month>
    <b:Day>4</b:Day>
    <b:CountryRegion>United States</b:CountryRegion>
    <b:PatentNumber>8595050</b:PatentNumber>
    <b:Author>
      <b:Inventor>
        <b:NameList>
          <b:Person>
            <b:Last>Scotto</b:Last>
            <b:Middle>Alexander</b:Middle>
            <b:First>Stefano</b:First>
          </b:Person>
        </b:NameList>
      </b:Inventor>
    </b:Author>
    <b:RefOrder>41</b:RefOrder>
  </b:Source>
  <b:Source>
    <b:Tag>Sco13</b:Tag>
    <b:SourceType>Patent</b:SourceType>
    <b:Guid>{8F9E9D0C-A03D-4BAE-97FC-A0490D153E78}</b:Guid>
    <b:Title>Utility for determining competitive restaurants</b:Title>
    <b:Year>2013</b:Year>
    <b:Month>November</b:Month>
    <b:Day>26</b:Day>
    <b:CountryRegion>United States</b:CountryRegion>
    <b:PatentNumber>8595050</b:PatentNumber>
    <b:Author>
      <b:Inventor>
        <b:NameList>
          <b:Person>
            <b:Last>Scotto</b:Last>
            <b:Middle>Alexander</b:Middle>
            <b:First>Stefano</b:First>
          </b:Person>
          <b:Person>
            <b:Last>Zivin</b:Last>
            <b:Middle>Sterling</b:Middle>
            <b:First>Rhiannon</b:First>
          </b:Person>
        </b:NameList>
      </b:Inventor>
    </b:Author>
    <b:RefOrder>42</b:RefOrder>
  </b:Source>
  <b:Source>
    <b:Tag>Sco15</b:Tag>
    <b:SourceType>Patent</b:SourceType>
    <b:Guid>{4BCF0666-8B28-4455-B65F-42F1044F35C3}</b:Guid>
    <b:Title>System, method and apparatus for managing made-to-order food tickets for a restaurant service</b:Title>
    <b:Year>2015</b:Year>
    <b:Month>April</b:Month>
    <b:Day>14</b:Day>
    <b:CountryRegion>United States</b:CountryRegion>
    <b:PatentNumber>9009067</b:PatentNumber>
    <b:Author>
      <b:Inventor>
        <b:NameList>
          <b:Person>
            <b:Last>Scotto</b:Last>
            <b:Middle>Alexander</b:Middle>
            <b:First>Stefano</b:First>
          </b:Person>
          <b:Person>
            <b:Last>Battle</b:Last>
            <b:Middle>Lyman</b:Middle>
            <b:First>Jacob</b:First>
          </b:Person>
          <b:Person>
            <b:Last>Evnin</b:Last>
            <b:First>Joshua</b:First>
          </b:Person>
          <b:Person>
            <b:Last>Danielson</b:Last>
            <b:First>Zach</b:First>
          </b:Person>
          <b:Person>
            <b:Last>Adams</b:Last>
            <b:First>Kristie</b:First>
          </b:Person>
        </b:NameList>
      </b:Inventor>
    </b:Author>
    <b:RefOrder>43</b:RefOrder>
  </b:Source>
  <b:Source>
    <b:Tag>Lew94</b:Tag>
    <b:SourceType>Book</b:SourceType>
    <b:Guid>{441482A4-1173-4C12-AF17-507E0BEDF3F5}</b:Guid>
    <b:Title>Task-Centered User Interface Design</b:Title>
    <b:Year>1994</b:Year>
    <b:City>Boulder CO</b:City>
    <b:Publisher>Clayton Lewis and John Rieman</b:Publisher>
    <b:Author>
      <b:Author>
        <b:NameList>
          <b:Person>
            <b:Last>Lewis</b:Last>
            <b:First>Clayton</b:First>
          </b:Person>
          <b:Person>
            <b:Last>Rieman</b:Last>
            <b:First>John</b:First>
          </b:Person>
        </b:NameList>
      </b:Author>
    </b:Author>
    <b:RefOrder>4</b:RefOrder>
  </b:Source>
  <b:Source>
    <b:Tag>App152</b:Tag>
    <b:SourceType>DocumentFromInternetSite</b:SourceType>
    <b:Guid>{3A2CC190-030E-442F-8105-22CFF58F00E9}</b:Guid>
    <b:Title>Apple Pay</b:Title>
    <b:Year>2015</b:Year>
    <b:URL>http://www.apple.com/apple-pay/</b:URL>
    <b:Author>
      <b:Author>
        <b:Corporate>Apple Inc.</b:Corporate>
      </b:Author>
    </b:Author>
    <b:Comments>I am a comment.</b:Comments>
    <b:RefOrder>19</b:RefOrder>
  </b:Source>
  <b:Source>
    <b:Tag>Stu15</b:Tag>
    <b:SourceType>ElectronicSource</b:SourceType>
    <b:Guid>{EE65C9A7-1A34-406E-B72A-A480537039E3}</b:Guid>
    <b:Title>VentureLab Intellectual Property Release</b:Title>
    <b:Year>2015</b:Year>
    <b:Publisher>Grove City College</b:Publisher>
    <b:Author>
      <b:Author>
        <b:NameList>
          <b:Person>
            <b:Last>Student Life and Learning</b:Last>
          </b:Person>
        </b:NameList>
      </b:Author>
    </b:Author>
    <b:RefOrder>28</b:RefOrder>
  </b:Source>
  <b:Source>
    <b:Tag>Her98</b:Tag>
    <b:SourceType>JournalArticle</b:SourceType>
    <b:Guid>{689B73ED-5008-4232-B18A-78B0B9D549AA}</b:Guid>
    <b:Title>The Shark-Search Algorithm, an Application: Tailored Web Site Mapping</b:Title>
    <b:Year>1998</b:Year>
    <b:JournalName>Computer Networks and ISDN Systems</b:JournalName>
    <b:Pages>317-326</b:Pages>
    <b:Volume>30</b:Volume>
    <b:Issue>1-7</b:Issue>
    <b:Author>
      <b:Author>
        <b:NameList>
          <b:Person>
            <b:Last>Hersovici</b:Last>
            <b:First>M</b:First>
          </b:Person>
          <b:Person>
            <b:Last>Jacovi</b:Last>
            <b:First>M</b:First>
          </b:Person>
          <b:Person>
            <b:Last>Maarek</b:Last>
            <b:First>Y</b:First>
          </b:Person>
          <b:Person>
            <b:Last>Pelleg</b:Last>
            <b:First>D</b:First>
          </b:Person>
          <b:Person>
            <b:Last>Shtalhaim</b:Last>
            <b:First>M</b:First>
          </b:Person>
          <b:Person>
            <b:Last>Ur</b:Last>
            <b:First>S</b:First>
          </b:Person>
        </b:NameList>
      </b:Author>
    </b:Author>
    <b:RefOrder>29</b:RefOrder>
  </b:Source>
  <b:Source>
    <b:Tag>Mis03</b:Tag>
    <b:SourceType>ArticleInAPeriodical</b:SourceType>
    <b:Guid>{0722ED98-B708-40F6-970F-807352907E01}</b:Guid>
    <b:Title>Rich and Scalable Peer-to-Peer Search with SHARK</b:Title>
    <b:JournalName>Autonomic Computing Workshop, Fifth </b:JournalName>
    <b:Year>2003</b:Year>
    <b:Author>
      <b:Author>
        <b:NameList>
          <b:Person>
            <b:Last>Mischke</b:Last>
            <b:First>J</b:First>
          </b:Person>
          <b:Person>
            <b:Last>Stiller</b:Last>
            <b:First>B</b:First>
          </b:Person>
        </b:NameList>
      </b:Author>
    </b:Author>
    <b:PeriodicalTitle>Fifth Annual International Workshop on Active Middleware Services</b:PeriodicalTitle>
    <b:Month>June</b:Month>
    <b:Publisher>Autonomic Computing Workshop</b:Publisher>
    <b:RefOrder>30</b:RefOrder>
  </b:Source>
  <b:Source>
    <b:Tag>Sha01</b:Tag>
    <b:SourceType>JournalArticle</b:SourceType>
    <b:Guid>{A94B7C93-382E-40EC-8BBE-1DD9F13BE1A9}</b:Guid>
    <b:Title>Knowledge management and data mining for marketing</b:Title>
    <b:PeriodicalTitle>Decision Support Systems</b:PeriodicalTitle>
    <b:Year>2001</b:Year>
    <b:Pages>127-137</b:Pages>
    <b:Author>
      <b:Author>
        <b:NameList>
          <b:Person>
            <b:Last>Shaw</b:Last>
            <b:First>M</b:First>
          </b:Person>
          <b:Person>
            <b:Last>Subramaniam</b:Last>
            <b:First>C</b:First>
          </b:Person>
          <b:Person>
            <b:Last>Tan</b:Last>
            <b:First>G</b:First>
          </b:Person>
          <b:Person>
            <b:Last>Welge</b:Last>
            <b:First>M</b:First>
          </b:Person>
        </b:NameList>
      </b:Author>
    </b:Author>
    <b:JournalName>Decision Support Systems</b:JournalName>
    <b:Volume>31</b:Volume>
    <b:Issue>1</b:Issue>
    <b:RefOrder>31</b:RefOrder>
  </b:Source>
  <b:Source>
    <b:Tag>Web12</b:Tag>
    <b:SourceType>Patent</b:SourceType>
    <b:Guid>{99F42748-A70F-450F-8399-79A9EE01BB81}</b:Guid>
    <b:Title>Method of and System for Group Meal Ordering via Mobile Devices</b:Title>
    <b:Year>2012</b:Year>
    <b:Month>Aug</b:Month>
    <b:Day>4</b:Day>
    <b:CountryRegion>USA</b:CountryRegion>
    <b:PatentNumber>20120036028</b:PatentNumber>
    <b:Author>
      <b:Inventor>
        <b:NameList>
          <b:Person>
            <b:Last>Webb</b:Last>
            <b:Middle>James</b:Middle>
            <b:First>Christopher</b:First>
          </b:Person>
        </b:NameList>
      </b:Inventor>
    </b:Author>
    <b:RefOrder>8</b:RefOrder>
  </b:Source>
  <b:Source>
    <b:Tag>Sci09</b:Tag>
    <b:SourceType>Patent</b:SourceType>
    <b:Guid>{46F0D284-814B-4BB1-8717-85E23A587F21}</b:Guid>
    <b:Title>Online Food Ordering System and Method</b:Title>
    <b:Year>2009</b:Year>
    <b:Month>Aug</b:Month>
    <b:Day>13</b:Day>
    <b:CountryRegion>USA</b:CountryRegion>
    <b:PatentNumber>20090204492</b:PatentNumber>
    <b:Author>
      <b:Inventor>
        <b:NameList>
          <b:Person>
            <b:Last>Scifo</b:Last>
            <b:First>Daniel</b:First>
          </b:Person>
        </b:NameList>
      </b:Inventor>
    </b:Author>
    <b:RefOrder>9</b:RefOrder>
  </b:Source>
  <b:Source>
    <b:Tag>Hot10</b:Tag>
    <b:SourceType>Patent</b:SourceType>
    <b:Guid>{E434C82C-694D-40A6-AB50-3E78BA2B4DBC}</b:Guid>
    <b:Title>Mobile Commerce Framework</b:Title>
    <b:Year>2010</b:Year>
    <b:Month>Apr</b:Month>
    <b:Day>6</b:Day>
    <b:Author>
      <b:Inventor>
        <b:NameList>
          <b:Person>
            <b:Last>Hothand Inc.</b:Last>
          </b:Person>
        </b:NameList>
      </b:Inventor>
    </b:Author>
    <b:CountryRegion>USA</b:CountryRegion>
    <b:PatentNumber>7693752</b:PatentNumber>
    <b:RefOrder>32</b:RefOrder>
  </b:Source>
  <b:Source>
    <b:Tag>Pau89</b:Tag>
    <b:SourceType>Patent</b:SourceType>
    <b:Guid>{1B1DAC48-13E1-4E48-BAB1-067E6F031AD1}</b:Guid>
    <b:Title>Food Order/Delivery System</b:Title>
    <b:Year>1989</b:Year>
    <b:Month>Jan</b:Month>
    <b:Day>10</b:Day>
    <b:CountryRegion>USA</b:CountryRegion>
    <b:PatentNumber>4797818</b:PatentNumber>
    <b:Author>
      <b:Inventor>
        <b:NameList>
          <b:Person>
            <b:Last>Paulucci</b:Last>
            <b:Middle>F</b:Middle>
            <b:First>Jeno</b:First>
          </b:Person>
        </b:NameList>
      </b:Inventor>
    </b:Author>
    <b:RefOrder>33</b:RefOrder>
  </b:Source>
  <b:Source>
    <b:Tag>Gar12</b:Tag>
    <b:SourceType>Patent</b:SourceType>
    <b:Guid>{2E625BC3-8A1D-4054-86FA-DCEE94C9CC11}</b:Guid>
    <b:Title>Mobile Restaurant Ordering System</b:Title>
    <b:Year>2012</b:Year>
    <b:Month>Aug</b:Month>
    <b:Day>16</b:Day>
    <b:CountryRegion>USA</b:CountryRegion>
    <b:PatentNumber>20120209730</b:PatentNumber>
    <b:Author>
      <b:Inventor>
        <b:NameList>
          <b:Person>
            <b:Last>Garrett</b:Last>
            <b:Middle>M</b:Middle>
            <b:First>James</b:First>
          </b:Person>
        </b:NameList>
      </b:Inventor>
    </b:Author>
    <b:RefOrder>34</b:RefOrder>
  </b:Source>
  <b:Source>
    <b:Tag>Sea13</b:Tag>
    <b:SourceType>Patent</b:SourceType>
    <b:Guid>{70B44319-3AF6-4EFC-87DF-A6DE0886B549}</b:Guid>
    <b:Title>Systems and Methods for Mobile Integrated Ordering</b:Title>
    <b:Year>2013</b:Year>
    <b:Month>Nov</b:Month>
    <b:Day>18</b:Day>
    <b:CountryRegion>USA</b:CountryRegion>
    <b:PatentNumber>20130317949</b:PatentNumber>
    <b:Author>
      <b:Inventor>
        <b:NameList>
          <b:Person>
            <b:Last>Sears Brands LLC</b:Last>
          </b:Person>
        </b:NameList>
      </b:Inventor>
    </b:Author>
    <b:RefOrder>35</b:RefOrder>
  </b:Source>
  <b:Source>
    <b:Tag>Ame06</b:Tag>
    <b:SourceType>Patent</b:SourceType>
    <b:Guid>{BEDF5DEB-1ADF-4756-80F1-3984BE31BFE1}</b:Guid>
    <b:Title>Information Management and Synchronous Communications System with Menu Generation, and Handwriting and Voice Modification of Orders</b:Title>
    <b:Year>2006</b:Year>
    <b:Month>Jan</b:Month>
    <b:Day>3</b:Day>
    <b:CountryRegion>USA</b:CountryRegion>
    <b:PatentNumber>6982733</b:PatentNumber>
    <b:Author>
      <b:Inventor>
        <b:NameList>
          <b:Person>
            <b:Last>Ameranth Wireless, Inc.</b:Last>
          </b:Person>
        </b:NameList>
      </b:Inventor>
    </b:Author>
    <b:RefOrder>36</b:RefOrder>
  </b:Source>
  <b:Source>
    <b:Tag>Won13</b:Tag>
    <b:SourceType>Patent</b:SourceType>
    <b:Guid>{660EFA2D-D411-4423-A28D-88FA33C39030}</b:Guid>
    <b:Title>Mobile Based Voiceless Drive Through Ordering System and Method</b:Title>
    <b:Year>2013</b:Year>
    <b:Month>Jan</b:Month>
    <b:Day>24</b:Day>
    <b:CountryRegion>USA</b:CountryRegion>
    <b:PatentNumber>20130024299</b:PatentNumber>
    <b:Author>
      <b:Inventor>
        <b:NameList>
          <b:Person>
            <b:Last>Wong</b:Last>
            <b:First>Thomas</b:First>
          </b:Person>
          <b:Person>
            <b:Last>Shen</b:Last>
            <b:First>Tao</b:First>
          </b:Person>
        </b:NameList>
      </b:Inventor>
    </b:Author>
    <b:RefOrder>37</b:RefOrder>
  </b:Source>
  <b:Source>
    <b:Tag>Her04</b:Tag>
    <b:SourceType>Patent</b:SourceType>
    <b:Guid>{59EAE310-FF78-488D-A892-709143E52A26}</b:Guid>
    <b:Title>Customer-based Wireless Ordering and Payment System for Food Service Establishments Using Terminals and Mobile Devices</b:Title>
    <b:Year>2004</b:Year>
    <b:Month>Mar</b:Month>
    <b:Day>18</b:Day>
    <b:CountryRegion>USA</b:CountryRegion>
    <b:PatentNumber>20040054592</b:PatentNumber>
    <b:Author>
      <b:Inventor>
        <b:NameList>
          <b:Person>
            <b:Last>Hernblad</b:Last>
            <b:First>Konrad</b:First>
          </b:Person>
        </b:NameList>
      </b:Inventor>
    </b:Author>
    <b:RefOrder>38</b:RefOrder>
  </b:Source>
  <b:Source>
    <b:Tag>Jai121</b:Tag>
    <b:SourceType>JournalArticle</b:SourceType>
    <b:Guid>{6A4BA984-D1EE-4499-B9FC-9609D4543EF7}</b:Guid>
    <b:Title>Addressing Security and Privacy Risks in Mobile Applications</b:Title>
    <b:Year>2012</b:Year>
    <b:Pages>28-33</b:Pages>
    <b:JournalName>IT Professional</b:JournalName>
    <b:Volume>14</b:Volume>
    <b:Issue>5</b:Issue>
    <b:Author>
      <b:Author>
        <b:NameList>
          <b:Person>
            <b:Last>Jain</b:Last>
            <b:First>A</b:First>
          </b:Person>
          <b:Person>
            <b:Last>Shanbhag</b:Last>
            <b:First>D</b:First>
          </b:Person>
        </b:NameList>
      </b:Author>
    </b:Author>
    <b:RefOrder>39</b:RefOrder>
  </b:Source>
  <b:Source>
    <b:Tag>Pos15</b:Tag>
    <b:SourceType>InternetSite</b:SourceType>
    <b:Guid>{77E913FA-4C5E-4002-8114-412F923413E2}</b:Guid>
    <b:Title>Postmates - On-Demand, 24/7</b:Title>
    <b:Year>2015</b:Year>
    <b:ProductionCompany>Postmates</b:ProductionCompany>
    <b:URL>https://postmates.com</b:URL>
    <b:RefOrder>17</b:RefOrder>
  </b:Source>
  <b:Source>
    <b:Tag>Vis15</b:Tag>
    <b:SourceType>ArticleInAPeriodical</b:SourceType>
    <b:Guid>{795AF83B-692D-4D16-985D-48DD492BD57B}</b:Guid>
    <b:Title>The Bits and Bytes of Food: Study of Emerging Internet-based Food Businesses</b:Title>
    <b:JournalName>DSpace@MIT (Massachusetts Institute of Technology)</b:JournalName>
    <b:Year>2014</b:Year>
    <b:Author>
      <b:Author>
        <b:NameList>
          <b:Person>
            <b:Last>Milay</b:Last>
            <b:First>Vishrut</b:First>
          </b:Person>
        </b:NameList>
      </b:Author>
    </b:Author>
    <b:PeriodicalTitle>DSpace@MIT (Massachusetts Institute of Technology)</b:PeriodicalTitle>
    <b:RefOrder>18</b:RefOrder>
  </b:Source>
  <b:Source>
    <b:Tag>Doo15</b:Tag>
    <b:SourceType>InternetSite</b:SourceType>
    <b:Guid>{6161BE2C-2B5A-4C8B-B4D6-A47ECE3840FF}</b:Guid>
    <b:Title>DoorDash</b:Title>
    <b:ProductionCompany>DoorDash Food Delivery</b:ProductionCompany>
    <b:Year>2015</b:Year>
    <b:URL>https://www.doordash.com</b:URL>
    <b:RefOrder>15</b:RefOrder>
  </b:Source>
  <b:Source>
    <b:Tag>Cav15</b:Tag>
    <b:SourceType>InternetSite</b:SourceType>
    <b:Guid>{AAE215A9-3BC0-4CB8-B5AA-449CAEF11392}</b:Guid>
    <b:Title>Caviar</b:Title>
    <b:ProductionCompany>Caviar</b:ProductionCompany>
    <b:Year>2015</b:Year>
    <b:URL>https://www.trycaviar.com</b:URL>
    <b:RefOrder>16</b:RefOrder>
  </b:Source>
  <b:Source>
    <b:Tag>Koh15</b:Tag>
    <b:SourceType>ArticleInAPeriodical</b:SourceType>
    <b:Guid>{8F00316D-3BBE-426C-A60E-35191BC10CF4}</b:Guid>
    <b:Title>Crowdsourcing-Based Business Models: How to Create and Capture Value</b:Title>
    <b:Year>2015</b:Year>
    <b:Pages>63-84</b:Pages>
    <b:PeriodicalTitle>California Management Review</b:PeriodicalTitle>
    <b:Author>
      <b:Author>
        <b:NameList>
          <b:Person>
            <b:Last>Kohler</b:Last>
            <b:First>Thomas</b:First>
          </b:Person>
        </b:NameList>
      </b:Author>
    </b:Author>
    <b:RefOrder>26</b:RefOrder>
  </b:Source>
  <b:Source>
    <b:Tag>Ami12</b:Tag>
    <b:SourceType>ArticleInAPeriodical</b:SourceType>
    <b:Guid>{15A07DB6-7B02-4187-AD3C-8A96B05BC138}</b:Guid>
    <b:Title>Creating Value Through Business Model Innovation</b:Title>
    <b:PeriodicalTitle>MIT Sloan Management Review</b:PeriodicalTitle>
    <b:Year>2012</b:Year>
    <b:Month>Mar</b:Month>
    <b:Day>20</b:Day>
    <b:Author>
      <b:Author>
        <b:NameList>
          <b:Person>
            <b:Last>Amit</b:Last>
            <b:First>Raphael</b:First>
          </b:Person>
          <b:Person>
            <b:Last>Zott</b:Last>
            <b:First>Christoph</b:First>
          </b:Person>
        </b:NameList>
      </b:Author>
    </b:Author>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4A0174-F179-4B47-B941-D526FF4AF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58</Pages>
  <Words>13344</Words>
  <Characters>76066</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Rosenberger, G. Aaron</dc:creator>
  <cp:keywords/>
  <dc:description/>
  <cp:lastModifiedBy>Aaron Rosenberger</cp:lastModifiedBy>
  <cp:revision>19</cp:revision>
  <dcterms:created xsi:type="dcterms:W3CDTF">2015-11-02T17:58:00Z</dcterms:created>
  <dcterms:modified xsi:type="dcterms:W3CDTF">2015-12-09T17:50:00Z</dcterms:modified>
</cp:coreProperties>
</file>